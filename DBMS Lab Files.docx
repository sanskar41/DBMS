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F811F3" w14:textId="15C88074" w:rsidR="00813CA5" w:rsidRPr="000012C5" w:rsidRDefault="00813CA5" w:rsidP="00844D22">
      <w:pPr>
        <w:jc w:val="center"/>
        <w:rPr>
          <w:rFonts w:ascii="Algerian" w:hAnsi="Algerian"/>
          <w:b/>
          <w:bCs/>
          <w:color w:val="C00000"/>
          <w:sz w:val="40"/>
          <w:szCs w:val="40"/>
          <w:u w:val="single"/>
        </w:rPr>
      </w:pPr>
      <w:r w:rsidRPr="000012C5">
        <w:rPr>
          <w:rFonts w:ascii="Algerian" w:hAnsi="Algerian"/>
          <w:b/>
          <w:bCs/>
          <w:color w:val="C00000"/>
          <w:sz w:val="40"/>
          <w:szCs w:val="40"/>
        </w:rPr>
        <w:t>“DBMS LAB FILES”</w:t>
      </w:r>
    </w:p>
    <w:p w14:paraId="1FD09F0E" w14:textId="77777777" w:rsidR="00813CA5" w:rsidRPr="00A36FCC" w:rsidRDefault="00813CA5" w:rsidP="00844D22">
      <w:pPr>
        <w:jc w:val="center"/>
        <w:rPr>
          <w:rFonts w:ascii="Berlin Sans FB Demi" w:hAnsi="Berlin Sans FB Demi"/>
          <w:b/>
          <w:bCs/>
          <w:color w:val="C00000"/>
          <w:sz w:val="16"/>
          <w:szCs w:val="16"/>
          <w:u w:val="single"/>
        </w:rPr>
      </w:pPr>
    </w:p>
    <w:p w14:paraId="21729662" w14:textId="1B8C2B6A" w:rsidR="00813CA5" w:rsidRPr="00FE0C46" w:rsidRDefault="00813CA5" w:rsidP="00844D22">
      <w:pPr>
        <w:jc w:val="center"/>
        <w:rPr>
          <w:rFonts w:ascii="Algerian" w:hAnsi="Algerian"/>
          <w:color w:val="C00000"/>
          <w:sz w:val="36"/>
          <w:szCs w:val="36"/>
          <w:u w:val="single"/>
        </w:rPr>
      </w:pPr>
      <w:r w:rsidRPr="00FE0C46">
        <w:rPr>
          <w:rFonts w:ascii="Algerian" w:hAnsi="Algerian"/>
          <w:color w:val="C00000"/>
          <w:sz w:val="36"/>
          <w:szCs w:val="36"/>
          <w:u w:val="single"/>
        </w:rPr>
        <w:t>SUBMITTED BY</w:t>
      </w:r>
    </w:p>
    <w:p w14:paraId="43FFED37" w14:textId="77777777" w:rsidR="00813CA5" w:rsidRPr="0092361D" w:rsidRDefault="00813CA5" w:rsidP="00844D22">
      <w:pPr>
        <w:jc w:val="center"/>
        <w:rPr>
          <w:b/>
          <w:bCs/>
          <w:sz w:val="32"/>
          <w:szCs w:val="32"/>
        </w:rPr>
      </w:pPr>
      <w:r w:rsidRPr="00AE5D1C">
        <w:rPr>
          <w:b/>
          <w:bCs/>
          <w:sz w:val="32"/>
          <w:szCs w:val="32"/>
        </w:rPr>
        <w:t xml:space="preserve">Sai </w:t>
      </w:r>
      <w:proofErr w:type="gramStart"/>
      <w:r w:rsidRPr="00AE5D1C">
        <w:rPr>
          <w:b/>
          <w:bCs/>
          <w:sz w:val="32"/>
          <w:szCs w:val="32"/>
        </w:rPr>
        <w:t>Gite ,</w:t>
      </w:r>
      <w:proofErr w:type="gramEnd"/>
      <w:r w:rsidRPr="00AE5D1C">
        <w:rPr>
          <w:b/>
          <w:bCs/>
          <w:sz w:val="32"/>
          <w:szCs w:val="32"/>
        </w:rPr>
        <w:t xml:space="preserve"> PRN=</w:t>
      </w:r>
      <w:r w:rsidRPr="0092361D">
        <w:rPr>
          <w:b/>
          <w:bCs/>
          <w:sz w:val="32"/>
          <w:szCs w:val="32"/>
        </w:rPr>
        <w:t>2124UCEM10</w:t>
      </w:r>
      <w:r w:rsidRPr="00AE5D1C">
        <w:rPr>
          <w:b/>
          <w:bCs/>
          <w:sz w:val="32"/>
          <w:szCs w:val="32"/>
        </w:rPr>
        <w:t>29</w:t>
      </w:r>
    </w:p>
    <w:p w14:paraId="4C3C38FC" w14:textId="77777777" w:rsidR="00813CA5" w:rsidRPr="00A36FCC" w:rsidRDefault="00813CA5" w:rsidP="00844D22">
      <w:pPr>
        <w:jc w:val="center"/>
        <w:rPr>
          <w:b/>
          <w:bCs/>
          <w:iCs/>
          <w:sz w:val="16"/>
          <w:szCs w:val="16"/>
        </w:rPr>
      </w:pPr>
    </w:p>
    <w:p w14:paraId="3D630BDD" w14:textId="77777777" w:rsidR="00813CA5" w:rsidRPr="00AE5D1C" w:rsidRDefault="00813CA5" w:rsidP="00844D22">
      <w:pPr>
        <w:jc w:val="center"/>
        <w:rPr>
          <w:b/>
          <w:bCs/>
          <w:i/>
          <w:sz w:val="32"/>
          <w:szCs w:val="32"/>
        </w:rPr>
      </w:pPr>
      <w:r w:rsidRPr="00AE5D1C">
        <w:rPr>
          <w:b/>
          <w:bCs/>
          <w:iCs/>
          <w:sz w:val="32"/>
          <w:szCs w:val="32"/>
        </w:rPr>
        <w:t>{</w:t>
      </w:r>
      <w:r>
        <w:rPr>
          <w:b/>
          <w:bCs/>
          <w:i/>
          <w:sz w:val="32"/>
          <w:szCs w:val="32"/>
        </w:rPr>
        <w:t xml:space="preserve">Data Base Management </w:t>
      </w:r>
      <w:proofErr w:type="gramStart"/>
      <w:r>
        <w:rPr>
          <w:b/>
          <w:bCs/>
          <w:i/>
          <w:sz w:val="32"/>
          <w:szCs w:val="32"/>
        </w:rPr>
        <w:t>System</w:t>
      </w:r>
      <w:r w:rsidRPr="00AE5D1C">
        <w:rPr>
          <w:b/>
          <w:bCs/>
          <w:iCs/>
          <w:sz w:val="32"/>
          <w:szCs w:val="32"/>
        </w:rPr>
        <w:t xml:space="preserve"> }</w:t>
      </w:r>
      <w:proofErr w:type="gramEnd"/>
    </w:p>
    <w:p w14:paraId="1BCB01D7" w14:textId="635A556D" w:rsidR="00813CA5" w:rsidRPr="00FE0C46" w:rsidRDefault="00813CA5" w:rsidP="00844D22">
      <w:pPr>
        <w:jc w:val="center"/>
        <w:rPr>
          <w:rFonts w:ascii="Algerian" w:hAnsi="Algerian"/>
          <w:color w:val="C00000"/>
          <w:sz w:val="32"/>
          <w:szCs w:val="32"/>
          <w:u w:val="single"/>
        </w:rPr>
      </w:pPr>
      <w:r w:rsidRPr="00FE0C46">
        <w:rPr>
          <w:rFonts w:ascii="Algerian" w:hAnsi="Algerian"/>
          <w:color w:val="C00000"/>
          <w:sz w:val="32"/>
          <w:szCs w:val="32"/>
          <w:u w:val="single"/>
        </w:rPr>
        <w:t>Under the Guidance of</w:t>
      </w:r>
    </w:p>
    <w:p w14:paraId="561265CD" w14:textId="77777777" w:rsidR="00813CA5" w:rsidRPr="0092361D" w:rsidRDefault="00813CA5" w:rsidP="00844D22">
      <w:pPr>
        <w:jc w:val="center"/>
        <w:rPr>
          <w:b/>
          <w:bCs/>
          <w:sz w:val="32"/>
          <w:szCs w:val="32"/>
        </w:rPr>
      </w:pPr>
      <w:r w:rsidRPr="0092361D">
        <w:rPr>
          <w:b/>
          <w:bCs/>
          <w:sz w:val="32"/>
          <w:szCs w:val="32"/>
        </w:rPr>
        <w:t xml:space="preserve">MR. </w:t>
      </w:r>
      <w:r w:rsidRPr="00A36FCC">
        <w:rPr>
          <w:b/>
          <w:bCs/>
          <w:sz w:val="32"/>
          <w:szCs w:val="32"/>
        </w:rPr>
        <w:t>Utkarsh Varshney</w:t>
      </w:r>
      <w:r>
        <w:rPr>
          <w:b/>
          <w:bCs/>
          <w:sz w:val="32"/>
          <w:szCs w:val="32"/>
        </w:rPr>
        <w:t xml:space="preserve"> Sir</w:t>
      </w:r>
    </w:p>
    <w:p w14:paraId="1AD85B5E" w14:textId="6B6A3BCD" w:rsidR="00813CA5" w:rsidRDefault="00813CA5" w:rsidP="00844D22">
      <w:pPr>
        <w:jc w:val="center"/>
        <w:rPr>
          <w:b/>
          <w:bCs/>
          <w:sz w:val="32"/>
          <w:szCs w:val="32"/>
        </w:rPr>
      </w:pPr>
    </w:p>
    <w:p w14:paraId="7935DC38" w14:textId="77777777" w:rsidR="00813CA5" w:rsidRPr="0092361D" w:rsidRDefault="00813CA5" w:rsidP="00844D22">
      <w:pPr>
        <w:jc w:val="center"/>
        <w:rPr>
          <w:b/>
          <w:bCs/>
          <w:sz w:val="32"/>
          <w:szCs w:val="32"/>
          <w:u w:val="single"/>
        </w:rPr>
      </w:pPr>
      <w:r w:rsidRPr="0092361D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522FE7EE" wp14:editId="12E182C9">
            <wp:extent cx="1973580" cy="1894637"/>
            <wp:effectExtent l="0" t="0" r="7620" b="0"/>
            <wp:docPr id="4667898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246" cy="190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E3D97" w14:textId="77777777" w:rsidR="00813CA5" w:rsidRDefault="00813CA5" w:rsidP="00844D22">
      <w:pPr>
        <w:jc w:val="center"/>
        <w:rPr>
          <w:rFonts w:ascii="Agency FB" w:hAnsi="Agency FB"/>
          <w:b/>
          <w:bCs/>
          <w:sz w:val="32"/>
          <w:szCs w:val="32"/>
          <w:u w:val="single"/>
        </w:rPr>
      </w:pPr>
    </w:p>
    <w:p w14:paraId="2E9D9D67" w14:textId="77777777" w:rsidR="00813CA5" w:rsidRPr="000012C5" w:rsidRDefault="00813CA5" w:rsidP="00844D22">
      <w:pPr>
        <w:jc w:val="center"/>
        <w:rPr>
          <w:rFonts w:ascii="Agency FB" w:hAnsi="Agency FB"/>
          <w:b/>
          <w:bCs/>
          <w:sz w:val="36"/>
          <w:szCs w:val="36"/>
          <w:u w:val="single"/>
        </w:rPr>
      </w:pPr>
      <w:r w:rsidRPr="000012C5">
        <w:rPr>
          <w:rFonts w:ascii="Agency FB" w:hAnsi="Agency FB"/>
          <w:b/>
          <w:bCs/>
          <w:sz w:val="36"/>
          <w:szCs w:val="36"/>
          <w:u w:val="single"/>
        </w:rPr>
        <w:t>Department of</w:t>
      </w:r>
    </w:p>
    <w:p w14:paraId="6FAC4032" w14:textId="77777777" w:rsidR="00813CA5" w:rsidRPr="000012C5" w:rsidRDefault="00813CA5" w:rsidP="00844D22">
      <w:pPr>
        <w:jc w:val="center"/>
        <w:rPr>
          <w:rFonts w:ascii="Agency FB" w:hAnsi="Agency FB"/>
          <w:b/>
          <w:bCs/>
          <w:sz w:val="36"/>
          <w:szCs w:val="36"/>
        </w:rPr>
      </w:pPr>
      <w:r w:rsidRPr="000012C5">
        <w:rPr>
          <w:rFonts w:ascii="Agency FB" w:hAnsi="Agency FB"/>
          <w:b/>
          <w:bCs/>
          <w:sz w:val="36"/>
          <w:szCs w:val="36"/>
        </w:rPr>
        <w:t>“Computer Science and Engineering”</w:t>
      </w:r>
    </w:p>
    <w:p w14:paraId="3E27BED1" w14:textId="77777777" w:rsidR="00813CA5" w:rsidRPr="000012C5" w:rsidRDefault="00813CA5" w:rsidP="00844D22">
      <w:pPr>
        <w:jc w:val="center"/>
        <w:rPr>
          <w:rFonts w:ascii="Algerian" w:hAnsi="Algerian"/>
          <w:b/>
          <w:bCs/>
          <w:color w:val="C00000"/>
          <w:sz w:val="40"/>
          <w:szCs w:val="40"/>
        </w:rPr>
      </w:pPr>
      <w:r w:rsidRPr="000012C5">
        <w:rPr>
          <w:rFonts w:ascii="Algerian" w:hAnsi="Algerian"/>
          <w:b/>
          <w:bCs/>
          <w:color w:val="C00000"/>
          <w:sz w:val="40"/>
          <w:szCs w:val="40"/>
        </w:rPr>
        <w:t>Sanjivani Rural Education Society</w:t>
      </w:r>
    </w:p>
    <w:p w14:paraId="15D02D1F" w14:textId="77777777" w:rsidR="00813CA5" w:rsidRPr="000012C5" w:rsidRDefault="00813CA5" w:rsidP="00844D22">
      <w:pPr>
        <w:jc w:val="center"/>
        <w:rPr>
          <w:rFonts w:ascii="Algerian" w:hAnsi="Algerian"/>
          <w:b/>
          <w:bCs/>
          <w:color w:val="C00000"/>
          <w:sz w:val="40"/>
          <w:szCs w:val="40"/>
        </w:rPr>
      </w:pPr>
      <w:proofErr w:type="gramStart"/>
      <w:r w:rsidRPr="000012C5">
        <w:rPr>
          <w:rFonts w:ascii="Algerian" w:hAnsi="Algerian"/>
          <w:b/>
          <w:bCs/>
          <w:color w:val="C00000"/>
          <w:sz w:val="40"/>
          <w:szCs w:val="40"/>
        </w:rPr>
        <w:t>SANJIVANI  UNIVERSITY</w:t>
      </w:r>
      <w:proofErr w:type="gramEnd"/>
    </w:p>
    <w:p w14:paraId="6E5FC5E4" w14:textId="77777777" w:rsidR="00813CA5" w:rsidRPr="000012C5" w:rsidRDefault="00813CA5" w:rsidP="00844D22">
      <w:pPr>
        <w:jc w:val="center"/>
        <w:rPr>
          <w:rFonts w:ascii="Algerian" w:hAnsi="Algerian"/>
          <w:b/>
          <w:bCs/>
          <w:color w:val="C00000"/>
          <w:sz w:val="40"/>
          <w:szCs w:val="40"/>
        </w:rPr>
      </w:pPr>
      <w:r w:rsidRPr="000012C5">
        <w:rPr>
          <w:rFonts w:ascii="Algerian" w:hAnsi="Algerian"/>
          <w:b/>
          <w:bCs/>
          <w:color w:val="C00000"/>
          <w:sz w:val="40"/>
          <w:szCs w:val="40"/>
        </w:rPr>
        <w:t>KOPARGAON – 423603,</w:t>
      </w:r>
    </w:p>
    <w:p w14:paraId="6B37AE8B" w14:textId="77777777" w:rsidR="00813CA5" w:rsidRPr="000012C5" w:rsidRDefault="00813CA5" w:rsidP="00844D22">
      <w:pPr>
        <w:jc w:val="center"/>
        <w:rPr>
          <w:rFonts w:ascii="Algerian" w:hAnsi="Algerian"/>
          <w:b/>
          <w:bCs/>
          <w:color w:val="C00000"/>
          <w:sz w:val="40"/>
          <w:szCs w:val="40"/>
        </w:rPr>
      </w:pPr>
      <w:proofErr w:type="gramStart"/>
      <w:r w:rsidRPr="000012C5">
        <w:rPr>
          <w:rFonts w:ascii="Algerian" w:hAnsi="Algerian"/>
          <w:b/>
          <w:bCs/>
          <w:color w:val="C00000"/>
          <w:sz w:val="40"/>
          <w:szCs w:val="40"/>
        </w:rPr>
        <w:t>DIST :</w:t>
      </w:r>
      <w:proofErr w:type="gramEnd"/>
      <w:r w:rsidRPr="000012C5">
        <w:rPr>
          <w:rFonts w:ascii="Algerian" w:hAnsi="Algerian"/>
          <w:b/>
          <w:bCs/>
          <w:color w:val="C00000"/>
          <w:sz w:val="40"/>
          <w:szCs w:val="40"/>
        </w:rPr>
        <w:t xml:space="preserve"> AHMEDNAGAR 2024-25</w:t>
      </w:r>
    </w:p>
    <w:p w14:paraId="06E8A6CB" w14:textId="77777777" w:rsidR="00BC2111" w:rsidRDefault="00BC2111" w:rsidP="00B769A9">
      <w:pPr>
        <w:rPr>
          <w:rFonts w:ascii="Algerian" w:hAnsi="Algerian"/>
          <w:b/>
          <w:bCs/>
          <w:color w:val="C00000"/>
          <w:sz w:val="32"/>
          <w:szCs w:val="32"/>
        </w:rPr>
      </w:pPr>
    </w:p>
    <w:p w14:paraId="03ED1788" w14:textId="2B41B92D" w:rsidR="002F3306" w:rsidRPr="00B769A9" w:rsidRDefault="00BC2111" w:rsidP="00BC2111">
      <w:pPr>
        <w:jc w:val="center"/>
        <w:rPr>
          <w:rFonts w:ascii="Castellar" w:hAnsi="Castellar"/>
          <w:b/>
          <w:bCs/>
          <w:color w:val="C00000"/>
          <w:sz w:val="56"/>
          <w:szCs w:val="56"/>
        </w:rPr>
      </w:pPr>
      <w:r w:rsidRPr="00B769A9">
        <w:rPr>
          <w:rFonts w:ascii="Castellar" w:hAnsi="Castellar"/>
          <w:b/>
          <w:bCs/>
          <w:color w:val="C00000"/>
          <w:sz w:val="56"/>
          <w:szCs w:val="56"/>
        </w:rPr>
        <w:lastRenderedPageBreak/>
        <w:t>INDEX</w:t>
      </w:r>
    </w:p>
    <w:tbl>
      <w:tblPr>
        <w:tblpPr w:leftFromText="180" w:rightFromText="180" w:vertAnchor="page" w:horzAnchor="page" w:tblpX="571" w:tblpY="2836"/>
        <w:tblW w:w="11032" w:type="dxa"/>
        <w:tblCellSpacing w:w="15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67"/>
        <w:gridCol w:w="5109"/>
        <w:gridCol w:w="1902"/>
        <w:gridCol w:w="1698"/>
        <w:gridCol w:w="1556"/>
      </w:tblGrid>
      <w:tr w:rsidR="008B5BB8" w:rsidRPr="00673CA4" w14:paraId="2C325CE5" w14:textId="77777777" w:rsidTr="00FF7A98">
        <w:trPr>
          <w:trHeight w:val="1292"/>
          <w:tblHeader/>
          <w:tblCellSpacing w:w="15" w:type="dxa"/>
        </w:trPr>
        <w:tc>
          <w:tcPr>
            <w:tcW w:w="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658635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  <w:r w:rsidRPr="00673CA4"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  <w:t>Sr. No.</w:t>
            </w:r>
          </w:p>
        </w:tc>
        <w:tc>
          <w:tcPr>
            <w:tcW w:w="507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DA6E74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  <w:r w:rsidRPr="00673CA4"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  <w:t>Practical Title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CC31C2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  <w:r w:rsidRPr="00673CA4"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  <w:t>Date</w:t>
            </w:r>
          </w:p>
        </w:tc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D9C3F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  <w:r w:rsidRPr="00673CA4"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  <w:t>Signature</w:t>
            </w:r>
          </w:p>
        </w:tc>
        <w:tc>
          <w:tcPr>
            <w:tcW w:w="151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FDC48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  <w:r w:rsidRPr="00673CA4"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  <w:t>Page No.</w:t>
            </w:r>
          </w:p>
        </w:tc>
      </w:tr>
      <w:tr w:rsidR="008B5BB8" w:rsidRPr="00673CA4" w14:paraId="31AE9AEC" w14:textId="77777777" w:rsidTr="00FF7A98">
        <w:trPr>
          <w:trHeight w:val="1369"/>
          <w:tblCellSpacing w:w="15" w:type="dxa"/>
        </w:trPr>
        <w:tc>
          <w:tcPr>
            <w:tcW w:w="72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3229383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</w:pPr>
            <w:r w:rsidRPr="00673CA4"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5079" w:type="dxa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0081C5A9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</w:pPr>
            <w:r w:rsidRPr="00673CA4"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  <w:t>Install and Set Up MySQL. Create Database and Table for Employee Details. Perform INSERT &amp; DELETE.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D88994C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C6DB53A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1511" w:type="dxa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27CE5564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</w:p>
        </w:tc>
      </w:tr>
      <w:tr w:rsidR="008B5BB8" w:rsidRPr="00673CA4" w14:paraId="14C72AFB" w14:textId="77777777" w:rsidTr="00390702">
        <w:trPr>
          <w:trHeight w:val="1002"/>
          <w:tblCellSpacing w:w="15" w:type="dxa"/>
        </w:trPr>
        <w:tc>
          <w:tcPr>
            <w:tcW w:w="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7A0F0D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</w:pPr>
            <w:r w:rsidRPr="00673CA4"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507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02BDA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</w:pPr>
            <w:r w:rsidRPr="00673CA4"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  <w:t>Create Student Table. Perform INSERT, UPDATE, DELETE, and SELECT Operations.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BF4AFF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CFBC4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151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37407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</w:p>
        </w:tc>
      </w:tr>
      <w:tr w:rsidR="008B5BB8" w:rsidRPr="00673CA4" w14:paraId="1DABB4D2" w14:textId="77777777" w:rsidTr="00FF7A98">
        <w:trPr>
          <w:trHeight w:val="983"/>
          <w:tblCellSpacing w:w="15" w:type="dxa"/>
        </w:trPr>
        <w:tc>
          <w:tcPr>
            <w:tcW w:w="722" w:type="dxa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7C88B2B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</w:pPr>
            <w:r w:rsidRPr="00673CA4"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5079" w:type="dxa"/>
            <w:tcBorders>
              <w:right w:val="single" w:sz="4" w:space="0" w:color="auto"/>
            </w:tcBorders>
            <w:vAlign w:val="center"/>
            <w:hideMark/>
          </w:tcPr>
          <w:p w14:paraId="238FBC00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</w:pPr>
            <w:r w:rsidRPr="00673CA4"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  <w:t>Create Employee Table with Data Types. Insert Data and Perform Queries.</w:t>
            </w:r>
          </w:p>
        </w:tc>
        <w:tc>
          <w:tcPr>
            <w:tcW w:w="1872" w:type="dxa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C2C1B7F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1668" w:type="dxa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327CCA0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1511" w:type="dxa"/>
            <w:tcBorders>
              <w:right w:val="single" w:sz="4" w:space="0" w:color="auto"/>
            </w:tcBorders>
            <w:vAlign w:val="center"/>
            <w:hideMark/>
          </w:tcPr>
          <w:p w14:paraId="48E1E8C5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</w:p>
        </w:tc>
      </w:tr>
      <w:tr w:rsidR="008B5BB8" w:rsidRPr="00673CA4" w14:paraId="72253D1F" w14:textId="77777777" w:rsidTr="00390702">
        <w:trPr>
          <w:trHeight w:val="1369"/>
          <w:tblCellSpacing w:w="15" w:type="dxa"/>
        </w:trPr>
        <w:tc>
          <w:tcPr>
            <w:tcW w:w="72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F449B4D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</w:pPr>
            <w:r w:rsidRPr="00673CA4"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5079" w:type="dxa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6606CFF5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</w:pPr>
            <w:r w:rsidRPr="00673CA4"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  <w:t>Create Employee Table with Constraints (Primary Key, Foreign Key, Unique). Test with Valid/Invalid Data.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E64D4EE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D4969A7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1511" w:type="dxa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3467188A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</w:p>
        </w:tc>
      </w:tr>
      <w:tr w:rsidR="008B5BB8" w:rsidRPr="00673CA4" w14:paraId="78B911B1" w14:textId="77777777" w:rsidTr="00390702">
        <w:trPr>
          <w:trHeight w:val="1390"/>
          <w:tblCellSpacing w:w="15" w:type="dxa"/>
        </w:trPr>
        <w:tc>
          <w:tcPr>
            <w:tcW w:w="72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9A6CA0C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</w:pPr>
            <w:r w:rsidRPr="00673CA4"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5079" w:type="dxa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2EA1E489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</w:pPr>
            <w:r w:rsidRPr="00673CA4"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  <w:t>Create Customer Table with NOT NULL, CHECK, DEFAULT Constraints. Test with Valid/Invalid Data.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3C91BC3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53ABFF7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1511" w:type="dxa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59E31C14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</w:p>
        </w:tc>
      </w:tr>
      <w:tr w:rsidR="008B5BB8" w:rsidRPr="00673CA4" w14:paraId="3983FAAA" w14:textId="77777777" w:rsidTr="00390702">
        <w:trPr>
          <w:trHeight w:val="1369"/>
          <w:tblCellSpacing w:w="15" w:type="dxa"/>
        </w:trPr>
        <w:tc>
          <w:tcPr>
            <w:tcW w:w="72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EE898C0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</w:pPr>
            <w:r w:rsidRPr="00673CA4"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  <w:t>6</w:t>
            </w:r>
          </w:p>
        </w:tc>
        <w:tc>
          <w:tcPr>
            <w:tcW w:w="5079" w:type="dxa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6C38FBDA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</w:pPr>
            <w:r w:rsidRPr="00673CA4"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  <w:t>Use DDL and DML Commands. Perform Insert, Update, Delete, and Data Retrieval Using SELECT Queries.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122CF02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F6C6076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1511" w:type="dxa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4BBD5573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</w:p>
        </w:tc>
      </w:tr>
      <w:tr w:rsidR="008B5BB8" w:rsidRPr="00673CA4" w14:paraId="008FE5E4" w14:textId="77777777" w:rsidTr="00390702">
        <w:trPr>
          <w:trHeight w:val="1002"/>
          <w:tblCellSpacing w:w="15" w:type="dxa"/>
        </w:trPr>
        <w:tc>
          <w:tcPr>
            <w:tcW w:w="72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7341617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</w:pPr>
            <w:r w:rsidRPr="00673CA4"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  <w:t>7</w:t>
            </w:r>
          </w:p>
        </w:tc>
        <w:tc>
          <w:tcPr>
            <w:tcW w:w="5079" w:type="dxa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44402B06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</w:pPr>
            <w:r w:rsidRPr="00673CA4"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  <w:t>Create Sales Table. Use Aggregate Functions: COUNT, SUM, AVG, MIN, MAX.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CBF67A2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5F7A59F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1511" w:type="dxa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08996A4E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</w:p>
        </w:tc>
      </w:tr>
      <w:tr w:rsidR="008B5BB8" w:rsidRPr="00673CA4" w14:paraId="246CCF8C" w14:textId="77777777" w:rsidTr="00390702">
        <w:trPr>
          <w:trHeight w:val="983"/>
          <w:tblCellSpacing w:w="15" w:type="dxa"/>
        </w:trPr>
        <w:tc>
          <w:tcPr>
            <w:tcW w:w="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730E1B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</w:pPr>
            <w:r w:rsidRPr="00673CA4"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  <w:t>8</w:t>
            </w:r>
          </w:p>
        </w:tc>
        <w:tc>
          <w:tcPr>
            <w:tcW w:w="507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0F713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</w:pPr>
            <w:r w:rsidRPr="00673CA4">
              <w:rPr>
                <w:rFonts w:ascii="Arial Black" w:hAnsi="Arial Black"/>
                <w:b/>
                <w:bCs/>
                <w:color w:val="000000" w:themeColor="text1"/>
                <w:sz w:val="20"/>
                <w:szCs w:val="20"/>
              </w:rPr>
              <w:t>Use INNER JOIN, LEFT JOIN, and RIGHT JOIN on Customers and Orders Tables.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43945D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9FB124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</w:p>
        </w:tc>
        <w:tc>
          <w:tcPr>
            <w:tcW w:w="151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5B8791" w14:textId="77777777" w:rsidR="008B5BB8" w:rsidRPr="00673CA4" w:rsidRDefault="008B5BB8" w:rsidP="008B5BB8">
            <w:pPr>
              <w:rPr>
                <w:rFonts w:ascii="Arial Black" w:hAnsi="Arial Black"/>
                <w:b/>
                <w:bCs/>
                <w:color w:val="000000" w:themeColor="text1"/>
                <w:sz w:val="28"/>
                <w:szCs w:val="28"/>
              </w:rPr>
            </w:pPr>
          </w:p>
        </w:tc>
      </w:tr>
    </w:tbl>
    <w:p w14:paraId="3B23A99D" w14:textId="6EA047DF" w:rsidR="00813CA5" w:rsidRPr="00C0624B" w:rsidRDefault="002F3306" w:rsidP="00C0624B">
      <w:pPr>
        <w:rPr>
          <w:rFonts w:ascii="Arial Black" w:hAnsi="Arial Black"/>
          <w:b/>
          <w:bCs/>
          <w:color w:val="000000" w:themeColor="text1"/>
          <w:sz w:val="28"/>
          <w:szCs w:val="28"/>
        </w:rPr>
      </w:pPr>
      <w:r w:rsidRPr="00673CA4">
        <w:rPr>
          <w:rFonts w:ascii="Arial Black" w:hAnsi="Arial Black"/>
          <w:b/>
          <w:bCs/>
          <w:color w:val="000000" w:themeColor="text1"/>
          <w:sz w:val="28"/>
          <w:szCs w:val="28"/>
        </w:rPr>
        <w:br w:type="page"/>
      </w:r>
    </w:p>
    <w:p w14:paraId="245EC488" w14:textId="489684CF" w:rsidR="00813CA5" w:rsidRPr="007B6C18" w:rsidRDefault="00C0624B" w:rsidP="00E85C5F">
      <w:pPr>
        <w:jc w:val="center"/>
        <w:rPr>
          <w:rFonts w:ascii="Arial Black" w:hAnsi="Arial Black"/>
          <w:b/>
          <w:bCs/>
          <w:sz w:val="40"/>
          <w:szCs w:val="40"/>
        </w:rPr>
      </w:pPr>
      <w:r>
        <w:rPr>
          <w:rFonts w:ascii="Arial Black" w:hAnsi="Arial Black"/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64392" behindDoc="0" locked="0" layoutInCell="1" allowOverlap="1" wp14:anchorId="7A939D7B" wp14:editId="612D3F72">
                <wp:simplePos x="0" y="0"/>
                <wp:positionH relativeFrom="column">
                  <wp:posOffset>-352425</wp:posOffset>
                </wp:positionH>
                <wp:positionV relativeFrom="paragraph">
                  <wp:posOffset>551815</wp:posOffset>
                </wp:positionV>
                <wp:extent cx="6648450" cy="28575"/>
                <wp:effectExtent l="0" t="0" r="19050" b="28575"/>
                <wp:wrapNone/>
                <wp:docPr id="286910178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48450" cy="285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B9A8C4" id="Straight Connector 24" o:spid="_x0000_s1026" style="position:absolute;flip:y;z-index:251664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7.75pt,43.45pt" to="495.75pt,4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" strokecolor="black [3200]" strokeweight="1.5pt">
                <v:stroke joinstyle="miter"/>
              </v:line>
            </w:pict>
          </mc:Fallback>
        </mc:AlternateContent>
      </w:r>
      <w:r w:rsidR="00813CA5" w:rsidRPr="007B6C18">
        <w:rPr>
          <w:rFonts w:ascii="Arial Black" w:hAnsi="Arial Black"/>
          <w:b/>
          <w:bCs/>
          <w:sz w:val="40"/>
          <w:szCs w:val="40"/>
        </w:rPr>
        <w:t xml:space="preserve">Lab File – Practical 1 </w:t>
      </w:r>
    </w:p>
    <w:p w14:paraId="2C538613" w14:textId="22E50FA9" w:rsidR="00813CA5" w:rsidRDefault="00813CA5" w:rsidP="00813CA5">
      <w:pPr>
        <w:rPr>
          <w:rFonts w:ascii="Arial Black" w:hAnsi="Arial Black"/>
          <w:b/>
          <w:bCs/>
          <w:sz w:val="28"/>
          <w:szCs w:val="28"/>
        </w:rPr>
      </w:pPr>
    </w:p>
    <w:p w14:paraId="5C35D486" w14:textId="77777777" w:rsidR="005E600F" w:rsidRPr="005E600F" w:rsidRDefault="005E600F" w:rsidP="005E600F">
      <w:pPr>
        <w:rPr>
          <w:rFonts w:cstheme="minorHAnsi"/>
          <w:sz w:val="28"/>
          <w:szCs w:val="28"/>
        </w:rPr>
      </w:pPr>
      <w:proofErr w:type="gramStart"/>
      <w:r w:rsidRPr="005E600F">
        <w:rPr>
          <w:rFonts w:cstheme="minorHAnsi"/>
          <w:b/>
          <w:bCs/>
          <w:sz w:val="32"/>
          <w:szCs w:val="32"/>
          <w:u w:val="single"/>
        </w:rPr>
        <w:t>AIM :</w:t>
      </w:r>
      <w:proofErr w:type="gramEnd"/>
      <w:r w:rsidRPr="005E600F">
        <w:rPr>
          <w:rFonts w:cstheme="minorHAnsi"/>
          <w:b/>
          <w:bCs/>
          <w:sz w:val="32"/>
          <w:szCs w:val="32"/>
          <w:u w:val="single"/>
        </w:rPr>
        <w:t>-</w:t>
      </w:r>
      <w:r w:rsidRPr="005E600F">
        <w:rPr>
          <w:rFonts w:cstheme="minorHAnsi"/>
          <w:sz w:val="32"/>
          <w:szCs w:val="32"/>
        </w:rPr>
        <w:t xml:space="preserve"> </w:t>
      </w:r>
      <w:r w:rsidRPr="005E600F">
        <w:rPr>
          <w:rFonts w:cstheme="minorHAnsi"/>
          <w:sz w:val="28"/>
          <w:szCs w:val="28"/>
        </w:rPr>
        <w:t>Install and set up MySQL. Create a database and a table to store employee details.</w:t>
      </w:r>
    </w:p>
    <w:p w14:paraId="1826FFDC" w14:textId="77777777" w:rsidR="005E600F" w:rsidRPr="005E600F" w:rsidRDefault="005E600F" w:rsidP="005E600F">
      <w:pPr>
        <w:rPr>
          <w:rFonts w:cstheme="minorHAnsi"/>
          <w:sz w:val="28"/>
          <w:szCs w:val="28"/>
        </w:rPr>
      </w:pPr>
    </w:p>
    <w:p w14:paraId="2B3252F8" w14:textId="77777777" w:rsidR="005E600F" w:rsidRPr="005E600F" w:rsidRDefault="005E600F" w:rsidP="005E600F">
      <w:pPr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 w:rsidRPr="005E600F">
        <w:rPr>
          <w:rFonts w:cstheme="minorHAnsi"/>
          <w:b/>
          <w:bCs/>
          <w:sz w:val="24"/>
          <w:szCs w:val="24"/>
        </w:rPr>
        <w:t xml:space="preserve">CODE FOR </w:t>
      </w:r>
      <w:proofErr w:type="gramStart"/>
      <w:r w:rsidRPr="005E600F">
        <w:rPr>
          <w:rFonts w:cstheme="minorHAnsi"/>
          <w:b/>
          <w:bCs/>
          <w:sz w:val="24"/>
          <w:szCs w:val="24"/>
        </w:rPr>
        <w:t>INSERTION  :</w:t>
      </w:r>
      <w:proofErr w:type="gramEnd"/>
      <w:r w:rsidRPr="005E600F">
        <w:rPr>
          <w:rFonts w:cstheme="minorHAnsi"/>
          <w:b/>
          <w:bCs/>
          <w:sz w:val="24"/>
          <w:szCs w:val="24"/>
        </w:rPr>
        <w:t>-</w:t>
      </w:r>
    </w:p>
    <w:p w14:paraId="44A5C8D6" w14:textId="77777777" w:rsidR="005E600F" w:rsidRPr="005E600F" w:rsidRDefault="005E600F" w:rsidP="005E600F">
      <w:pPr>
        <w:rPr>
          <w:rFonts w:cstheme="minorHAnsi"/>
          <w:sz w:val="28"/>
          <w:szCs w:val="28"/>
        </w:rPr>
      </w:pPr>
    </w:p>
    <w:p w14:paraId="2716A44B" w14:textId="77777777" w:rsidR="005E600F" w:rsidRPr="005E600F" w:rsidRDefault="005E600F" w:rsidP="005E600F">
      <w:pPr>
        <w:rPr>
          <w:rFonts w:cstheme="minorHAnsi"/>
          <w:sz w:val="24"/>
          <w:szCs w:val="24"/>
        </w:rPr>
      </w:pPr>
      <w:r w:rsidRPr="005E600F">
        <w:rPr>
          <w:rFonts w:cstheme="minorHAnsi"/>
          <w:sz w:val="24"/>
          <w:szCs w:val="24"/>
        </w:rPr>
        <w:t>CREATE DATABASE PRACTICAL1;</w:t>
      </w:r>
    </w:p>
    <w:p w14:paraId="2AA98FF6" w14:textId="77777777" w:rsidR="005E600F" w:rsidRPr="005E600F" w:rsidRDefault="005E600F" w:rsidP="005E600F">
      <w:pPr>
        <w:rPr>
          <w:rFonts w:cstheme="minorHAnsi"/>
          <w:sz w:val="24"/>
          <w:szCs w:val="24"/>
        </w:rPr>
      </w:pPr>
      <w:r w:rsidRPr="005E600F">
        <w:rPr>
          <w:rFonts w:cstheme="minorHAnsi"/>
          <w:sz w:val="24"/>
          <w:szCs w:val="24"/>
        </w:rPr>
        <w:t>USE PRACTICAL1;</w:t>
      </w:r>
    </w:p>
    <w:p w14:paraId="4604AB7B" w14:textId="77777777" w:rsidR="005E600F" w:rsidRPr="005E600F" w:rsidRDefault="005E600F" w:rsidP="005E600F">
      <w:pPr>
        <w:rPr>
          <w:rFonts w:cstheme="minorHAnsi"/>
          <w:sz w:val="24"/>
          <w:szCs w:val="24"/>
        </w:rPr>
      </w:pPr>
      <w:r w:rsidRPr="005E600F">
        <w:rPr>
          <w:rFonts w:cstheme="minorHAnsi"/>
          <w:sz w:val="24"/>
          <w:szCs w:val="24"/>
        </w:rPr>
        <w:t xml:space="preserve">CREATE TABLE </w:t>
      </w:r>
      <w:proofErr w:type="gramStart"/>
      <w:r w:rsidRPr="005E600F">
        <w:rPr>
          <w:rFonts w:cstheme="minorHAnsi"/>
          <w:sz w:val="24"/>
          <w:szCs w:val="24"/>
        </w:rPr>
        <w:t>EMPLOYEE(</w:t>
      </w:r>
      <w:proofErr w:type="gramEnd"/>
      <w:r w:rsidRPr="005E600F">
        <w:rPr>
          <w:rFonts w:cstheme="minorHAnsi"/>
          <w:sz w:val="24"/>
          <w:szCs w:val="24"/>
        </w:rPr>
        <w:br/>
        <w:t xml:space="preserve">id int </w:t>
      </w:r>
      <w:proofErr w:type="spellStart"/>
      <w:r w:rsidRPr="005E600F">
        <w:rPr>
          <w:rFonts w:cstheme="minorHAnsi"/>
          <w:sz w:val="24"/>
          <w:szCs w:val="24"/>
        </w:rPr>
        <w:t>auto_increment</w:t>
      </w:r>
      <w:proofErr w:type="spellEnd"/>
      <w:r w:rsidRPr="005E600F">
        <w:rPr>
          <w:rFonts w:cstheme="minorHAnsi"/>
          <w:sz w:val="24"/>
          <w:szCs w:val="24"/>
        </w:rPr>
        <w:t xml:space="preserve"> primary key,</w:t>
      </w:r>
      <w:r w:rsidRPr="005E600F">
        <w:rPr>
          <w:rFonts w:cstheme="minorHAnsi"/>
          <w:sz w:val="24"/>
          <w:szCs w:val="24"/>
        </w:rPr>
        <w:br/>
        <w:t xml:space="preserve">name </w:t>
      </w:r>
      <w:proofErr w:type="gramStart"/>
      <w:r w:rsidRPr="005E600F">
        <w:rPr>
          <w:rFonts w:cstheme="minorHAnsi"/>
          <w:sz w:val="24"/>
          <w:szCs w:val="24"/>
        </w:rPr>
        <w:t>varchar(</w:t>
      </w:r>
      <w:proofErr w:type="gramEnd"/>
      <w:r w:rsidRPr="005E600F">
        <w:rPr>
          <w:rFonts w:cstheme="minorHAnsi"/>
          <w:sz w:val="24"/>
          <w:szCs w:val="24"/>
        </w:rPr>
        <w:t>50) not null,</w:t>
      </w:r>
      <w:r w:rsidRPr="005E600F">
        <w:rPr>
          <w:rFonts w:cstheme="minorHAnsi"/>
          <w:sz w:val="24"/>
          <w:szCs w:val="24"/>
        </w:rPr>
        <w:br/>
      </w:r>
      <w:proofErr w:type="spellStart"/>
      <w:r w:rsidRPr="005E600F">
        <w:rPr>
          <w:rFonts w:cstheme="minorHAnsi"/>
          <w:sz w:val="24"/>
          <w:szCs w:val="24"/>
        </w:rPr>
        <w:t>departement</w:t>
      </w:r>
      <w:proofErr w:type="spellEnd"/>
      <w:r w:rsidRPr="005E600F">
        <w:rPr>
          <w:rFonts w:cstheme="minorHAnsi"/>
          <w:sz w:val="24"/>
          <w:szCs w:val="24"/>
        </w:rPr>
        <w:t xml:space="preserve"> </w:t>
      </w:r>
      <w:proofErr w:type="gramStart"/>
      <w:r w:rsidRPr="005E600F">
        <w:rPr>
          <w:rFonts w:cstheme="minorHAnsi"/>
          <w:sz w:val="24"/>
          <w:szCs w:val="24"/>
        </w:rPr>
        <w:t>varchar(</w:t>
      </w:r>
      <w:proofErr w:type="gramEnd"/>
      <w:r w:rsidRPr="005E600F">
        <w:rPr>
          <w:rFonts w:cstheme="minorHAnsi"/>
          <w:sz w:val="24"/>
          <w:szCs w:val="24"/>
        </w:rPr>
        <w:t>50) not null,</w:t>
      </w:r>
      <w:r w:rsidRPr="005E600F">
        <w:rPr>
          <w:rFonts w:cstheme="minorHAnsi"/>
          <w:sz w:val="24"/>
          <w:szCs w:val="24"/>
        </w:rPr>
        <w:br/>
        <w:t xml:space="preserve">position </w:t>
      </w:r>
      <w:proofErr w:type="gramStart"/>
      <w:r w:rsidRPr="005E600F">
        <w:rPr>
          <w:rFonts w:cstheme="minorHAnsi"/>
          <w:sz w:val="24"/>
          <w:szCs w:val="24"/>
        </w:rPr>
        <w:t>varchar(</w:t>
      </w:r>
      <w:proofErr w:type="gramEnd"/>
      <w:r w:rsidRPr="005E600F">
        <w:rPr>
          <w:rFonts w:cstheme="minorHAnsi"/>
          <w:sz w:val="24"/>
          <w:szCs w:val="24"/>
        </w:rPr>
        <w:t>50) not null,</w:t>
      </w:r>
      <w:r w:rsidRPr="005E600F">
        <w:rPr>
          <w:rFonts w:cstheme="minorHAnsi"/>
          <w:sz w:val="24"/>
          <w:szCs w:val="24"/>
        </w:rPr>
        <w:br/>
        <w:t xml:space="preserve">salary </w:t>
      </w:r>
      <w:proofErr w:type="gramStart"/>
      <w:r w:rsidRPr="005E600F">
        <w:rPr>
          <w:rFonts w:cstheme="minorHAnsi"/>
          <w:sz w:val="24"/>
          <w:szCs w:val="24"/>
        </w:rPr>
        <w:t>decimal(</w:t>
      </w:r>
      <w:proofErr w:type="gramEnd"/>
      <w:r w:rsidRPr="005E600F">
        <w:rPr>
          <w:rFonts w:cstheme="minorHAnsi"/>
          <w:sz w:val="24"/>
          <w:szCs w:val="24"/>
        </w:rPr>
        <w:t>10,2),</w:t>
      </w:r>
      <w:r w:rsidRPr="005E600F">
        <w:rPr>
          <w:rFonts w:cstheme="minorHAnsi"/>
          <w:sz w:val="24"/>
          <w:szCs w:val="24"/>
        </w:rPr>
        <w:br/>
      </w:r>
      <w:proofErr w:type="spellStart"/>
      <w:r w:rsidRPr="005E600F">
        <w:rPr>
          <w:rFonts w:cstheme="minorHAnsi"/>
          <w:sz w:val="24"/>
          <w:szCs w:val="24"/>
        </w:rPr>
        <w:t>joindate</w:t>
      </w:r>
      <w:proofErr w:type="spellEnd"/>
      <w:r w:rsidRPr="005E600F">
        <w:rPr>
          <w:rFonts w:cstheme="minorHAnsi"/>
          <w:sz w:val="24"/>
          <w:szCs w:val="24"/>
        </w:rPr>
        <w:t xml:space="preserve"> date not null);</w:t>
      </w:r>
    </w:p>
    <w:p w14:paraId="3C3362BA" w14:textId="77777777" w:rsidR="005E600F" w:rsidRPr="005E600F" w:rsidRDefault="005E600F" w:rsidP="005E600F">
      <w:pPr>
        <w:rPr>
          <w:rFonts w:cstheme="minorHAnsi"/>
          <w:sz w:val="24"/>
          <w:szCs w:val="24"/>
        </w:rPr>
      </w:pPr>
      <w:r w:rsidRPr="005E600F">
        <w:rPr>
          <w:rFonts w:cstheme="minorHAnsi"/>
          <w:sz w:val="24"/>
          <w:szCs w:val="24"/>
        </w:rPr>
        <w:t>select * from EMPLOYEE;</w:t>
      </w:r>
    </w:p>
    <w:p w14:paraId="1A5F59A2" w14:textId="77777777" w:rsidR="005E600F" w:rsidRPr="005E600F" w:rsidRDefault="005E600F" w:rsidP="005E600F">
      <w:pPr>
        <w:rPr>
          <w:rFonts w:cstheme="minorHAnsi"/>
          <w:sz w:val="24"/>
          <w:szCs w:val="24"/>
        </w:rPr>
      </w:pPr>
      <w:r w:rsidRPr="005E600F">
        <w:rPr>
          <w:rFonts w:cstheme="minorHAnsi"/>
          <w:sz w:val="24"/>
          <w:szCs w:val="24"/>
        </w:rPr>
        <w:t xml:space="preserve">insert into EMPLOYEE (name, </w:t>
      </w:r>
      <w:proofErr w:type="spellStart"/>
      <w:r w:rsidRPr="005E600F">
        <w:rPr>
          <w:rFonts w:cstheme="minorHAnsi"/>
          <w:sz w:val="24"/>
          <w:szCs w:val="24"/>
        </w:rPr>
        <w:t>departement</w:t>
      </w:r>
      <w:proofErr w:type="spellEnd"/>
      <w:r w:rsidRPr="005E600F">
        <w:rPr>
          <w:rFonts w:cstheme="minorHAnsi"/>
          <w:sz w:val="24"/>
          <w:szCs w:val="24"/>
        </w:rPr>
        <w:t xml:space="preserve">, position, salary, </w:t>
      </w:r>
      <w:proofErr w:type="spellStart"/>
      <w:r w:rsidRPr="005E600F">
        <w:rPr>
          <w:rFonts w:cstheme="minorHAnsi"/>
          <w:sz w:val="24"/>
          <w:szCs w:val="24"/>
        </w:rPr>
        <w:t>joindate</w:t>
      </w:r>
      <w:proofErr w:type="spellEnd"/>
      <w:r w:rsidRPr="005E600F">
        <w:rPr>
          <w:rFonts w:cstheme="minorHAnsi"/>
          <w:sz w:val="24"/>
          <w:szCs w:val="24"/>
        </w:rPr>
        <w:t>)</w:t>
      </w:r>
    </w:p>
    <w:p w14:paraId="56FE4A15" w14:textId="6CB74B06" w:rsidR="005E600F" w:rsidRPr="005E600F" w:rsidRDefault="005E600F" w:rsidP="005E600F">
      <w:pPr>
        <w:rPr>
          <w:rFonts w:cstheme="minorHAnsi"/>
          <w:sz w:val="24"/>
          <w:szCs w:val="24"/>
        </w:rPr>
      </w:pPr>
      <w:r w:rsidRPr="005E600F">
        <w:rPr>
          <w:rFonts w:cstheme="minorHAnsi"/>
          <w:sz w:val="24"/>
          <w:szCs w:val="24"/>
        </w:rPr>
        <w:t>VALUES</w:t>
      </w:r>
      <w:r w:rsidRPr="005E600F">
        <w:rPr>
          <w:rFonts w:cstheme="minorHAnsi"/>
          <w:sz w:val="24"/>
          <w:szCs w:val="24"/>
        </w:rPr>
        <w:br/>
        <w:t>('SA</w:t>
      </w:r>
      <w:r w:rsidR="00A30C18">
        <w:rPr>
          <w:rFonts w:cstheme="minorHAnsi"/>
          <w:sz w:val="24"/>
          <w:szCs w:val="24"/>
        </w:rPr>
        <w:t>I</w:t>
      </w:r>
      <w:r w:rsidRPr="005E600F">
        <w:rPr>
          <w:rFonts w:cstheme="minorHAnsi"/>
          <w:sz w:val="24"/>
          <w:szCs w:val="24"/>
        </w:rPr>
        <w:t>', 'COMPUTER', '</w:t>
      </w:r>
      <w:r w:rsidR="00896E0B">
        <w:rPr>
          <w:rFonts w:cstheme="minorHAnsi"/>
          <w:sz w:val="24"/>
          <w:szCs w:val="24"/>
        </w:rPr>
        <w:t>MANAGER</w:t>
      </w:r>
      <w:r w:rsidRPr="005E600F">
        <w:rPr>
          <w:rFonts w:cstheme="minorHAnsi"/>
          <w:sz w:val="24"/>
          <w:szCs w:val="24"/>
        </w:rPr>
        <w:t>', '10000.00', '2020-03-04'),</w:t>
      </w:r>
      <w:r w:rsidRPr="005E600F">
        <w:rPr>
          <w:rFonts w:cstheme="minorHAnsi"/>
          <w:sz w:val="24"/>
          <w:szCs w:val="24"/>
        </w:rPr>
        <w:br/>
        <w:t>('ALEX', 'CYBER', 'MANAGER', '10000.00', '2020-03-04'),</w:t>
      </w:r>
      <w:r w:rsidRPr="005E600F">
        <w:rPr>
          <w:rFonts w:cstheme="minorHAnsi"/>
          <w:sz w:val="24"/>
          <w:szCs w:val="24"/>
        </w:rPr>
        <w:br/>
        <w:t>('ROBIN', 'COMPUTER', 'EMPLOYEE', '1000.00', '2024-01-12'),</w:t>
      </w:r>
      <w:r w:rsidRPr="005E600F">
        <w:rPr>
          <w:rFonts w:cstheme="minorHAnsi"/>
          <w:sz w:val="24"/>
          <w:szCs w:val="24"/>
        </w:rPr>
        <w:br/>
        <w:t>('WEDNESDAY', 'COMPUTER', 'EMPLOYEE', '1000.00', '2023-06-14'),</w:t>
      </w:r>
      <w:r w:rsidRPr="005E600F">
        <w:rPr>
          <w:rFonts w:cstheme="minorHAnsi"/>
          <w:sz w:val="24"/>
          <w:szCs w:val="24"/>
        </w:rPr>
        <w:br/>
        <w:t>('KAILY', 'CYBER', 'EMPLOYEE', '1000.00', '2020-03-04');</w:t>
      </w:r>
    </w:p>
    <w:p w14:paraId="746CE43D" w14:textId="77777777" w:rsidR="005E600F" w:rsidRPr="005E600F" w:rsidRDefault="005E600F" w:rsidP="005E600F">
      <w:pPr>
        <w:rPr>
          <w:rFonts w:cstheme="minorHAnsi"/>
          <w:sz w:val="24"/>
          <w:szCs w:val="24"/>
        </w:rPr>
      </w:pPr>
    </w:p>
    <w:p w14:paraId="107CE57C" w14:textId="77777777" w:rsidR="005E600F" w:rsidRDefault="005E600F" w:rsidP="005E600F">
      <w:pPr>
        <w:rPr>
          <w:rFonts w:cstheme="minorHAnsi"/>
          <w:sz w:val="24"/>
          <w:szCs w:val="24"/>
        </w:rPr>
      </w:pPr>
      <w:r w:rsidRPr="005E600F">
        <w:rPr>
          <w:rFonts w:cstheme="minorHAnsi"/>
          <w:sz w:val="24"/>
          <w:szCs w:val="24"/>
        </w:rPr>
        <w:t>select * from EMPLOYEE;</w:t>
      </w:r>
    </w:p>
    <w:p w14:paraId="60AE2E95" w14:textId="77777777" w:rsidR="00D9136E" w:rsidRDefault="00D9136E" w:rsidP="005E600F">
      <w:pPr>
        <w:rPr>
          <w:rFonts w:cstheme="minorHAnsi"/>
          <w:sz w:val="24"/>
          <w:szCs w:val="24"/>
        </w:rPr>
      </w:pPr>
    </w:p>
    <w:p w14:paraId="02A67890" w14:textId="77777777" w:rsidR="008F56AD" w:rsidRDefault="008F56AD" w:rsidP="005E600F">
      <w:pPr>
        <w:rPr>
          <w:rFonts w:cstheme="minorHAnsi"/>
          <w:sz w:val="24"/>
          <w:szCs w:val="24"/>
        </w:rPr>
      </w:pPr>
    </w:p>
    <w:p w14:paraId="129FE11A" w14:textId="77777777" w:rsidR="008F56AD" w:rsidRDefault="008F56AD" w:rsidP="005E600F">
      <w:pPr>
        <w:rPr>
          <w:rFonts w:cstheme="minorHAnsi"/>
          <w:sz w:val="24"/>
          <w:szCs w:val="24"/>
        </w:rPr>
      </w:pPr>
    </w:p>
    <w:p w14:paraId="6D9759F9" w14:textId="77777777" w:rsidR="008F56AD" w:rsidRDefault="008F56AD" w:rsidP="005E600F">
      <w:pPr>
        <w:rPr>
          <w:rFonts w:cstheme="minorHAnsi"/>
          <w:sz w:val="24"/>
          <w:szCs w:val="24"/>
        </w:rPr>
      </w:pPr>
    </w:p>
    <w:p w14:paraId="237B1A48" w14:textId="77777777" w:rsidR="008F56AD" w:rsidRDefault="008F56AD" w:rsidP="005E600F">
      <w:pPr>
        <w:rPr>
          <w:rFonts w:cstheme="minorHAnsi"/>
          <w:sz w:val="24"/>
          <w:szCs w:val="24"/>
        </w:rPr>
      </w:pPr>
    </w:p>
    <w:p w14:paraId="1692E34E" w14:textId="77777777" w:rsidR="008F56AD" w:rsidRDefault="008F56AD" w:rsidP="005E600F">
      <w:pPr>
        <w:rPr>
          <w:rFonts w:cstheme="minorHAnsi"/>
          <w:sz w:val="24"/>
          <w:szCs w:val="24"/>
        </w:rPr>
      </w:pPr>
    </w:p>
    <w:p w14:paraId="028A90D4" w14:textId="5CC4C9F4" w:rsidR="00D9136E" w:rsidRPr="008F56AD" w:rsidRDefault="008F56AD" w:rsidP="008F56AD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proofErr w:type="gramStart"/>
      <w:r w:rsidRPr="008F56AD">
        <w:rPr>
          <w:rFonts w:cstheme="minorHAnsi"/>
          <w:b/>
          <w:bCs/>
          <w:sz w:val="24"/>
          <w:szCs w:val="24"/>
        </w:rPr>
        <w:lastRenderedPageBreak/>
        <w:t>OUTPUT :</w:t>
      </w:r>
      <w:proofErr w:type="gramEnd"/>
      <w:r w:rsidRPr="008F56AD">
        <w:rPr>
          <w:rFonts w:cstheme="minorHAnsi"/>
          <w:b/>
          <w:bCs/>
          <w:sz w:val="24"/>
          <w:szCs w:val="24"/>
        </w:rPr>
        <w:t>-</w:t>
      </w:r>
    </w:p>
    <w:p w14:paraId="227C7A20" w14:textId="20487B8D" w:rsidR="005E600F" w:rsidRDefault="008F56AD" w:rsidP="005E600F">
      <w:pPr>
        <w:rPr>
          <w:rFonts w:cstheme="minorHAnsi"/>
          <w:b/>
          <w:bCs/>
          <w:sz w:val="32"/>
          <w:szCs w:val="32"/>
          <w:u w:val="single"/>
        </w:rPr>
      </w:pPr>
      <w:r>
        <w:rPr>
          <w:rFonts w:cstheme="minorHAnsi"/>
          <w:b/>
          <w:bCs/>
          <w:noProof/>
          <w:sz w:val="32"/>
          <w:szCs w:val="32"/>
          <w:u w:val="single"/>
        </w:rPr>
        <w:drawing>
          <wp:inline distT="0" distB="0" distL="0" distR="0" wp14:anchorId="17B89516" wp14:editId="4DB752AD">
            <wp:extent cx="6202680" cy="3909060"/>
            <wp:effectExtent l="0" t="0" r="7620" b="0"/>
            <wp:docPr id="1029703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03038" name="Picture 102970303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31A7" w14:textId="77777777" w:rsidR="002B1A45" w:rsidRPr="000A1B6B" w:rsidRDefault="002B1A45" w:rsidP="005E600F">
      <w:pPr>
        <w:rPr>
          <w:rFonts w:cstheme="minorHAnsi"/>
          <w:b/>
          <w:bCs/>
          <w:sz w:val="32"/>
          <w:szCs w:val="32"/>
          <w:u w:val="single"/>
        </w:rPr>
      </w:pPr>
    </w:p>
    <w:p w14:paraId="4ECB2D1F" w14:textId="77777777" w:rsidR="002B1A45" w:rsidRPr="002B1A45" w:rsidRDefault="002B1A45" w:rsidP="002B1A45">
      <w:pPr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 w:rsidRPr="002B1A45">
        <w:rPr>
          <w:rFonts w:cstheme="minorHAnsi"/>
          <w:b/>
          <w:bCs/>
          <w:sz w:val="24"/>
          <w:szCs w:val="24"/>
        </w:rPr>
        <w:t xml:space="preserve">CODE FOR </w:t>
      </w:r>
      <w:proofErr w:type="gramStart"/>
      <w:r w:rsidRPr="002B1A45">
        <w:rPr>
          <w:rFonts w:cstheme="minorHAnsi"/>
          <w:b/>
          <w:bCs/>
          <w:sz w:val="24"/>
          <w:szCs w:val="24"/>
        </w:rPr>
        <w:t>DELETION :</w:t>
      </w:r>
      <w:proofErr w:type="gramEnd"/>
      <w:r w:rsidRPr="002B1A45">
        <w:rPr>
          <w:rFonts w:cstheme="minorHAnsi"/>
          <w:b/>
          <w:bCs/>
          <w:sz w:val="24"/>
          <w:szCs w:val="24"/>
        </w:rPr>
        <w:t>-</w:t>
      </w:r>
    </w:p>
    <w:p w14:paraId="638ED793" w14:textId="77777777" w:rsidR="002B1A45" w:rsidRPr="002B1A45" w:rsidRDefault="002B1A45" w:rsidP="002B1A45">
      <w:pPr>
        <w:rPr>
          <w:rFonts w:cstheme="minorHAnsi"/>
          <w:sz w:val="24"/>
          <w:szCs w:val="24"/>
        </w:rPr>
      </w:pPr>
    </w:p>
    <w:p w14:paraId="79F11005" w14:textId="77777777" w:rsidR="002B1A45" w:rsidRPr="002B1A45" w:rsidRDefault="002B1A45" w:rsidP="002B1A45">
      <w:pPr>
        <w:rPr>
          <w:rFonts w:cstheme="minorHAnsi"/>
          <w:sz w:val="24"/>
          <w:szCs w:val="24"/>
        </w:rPr>
      </w:pPr>
      <w:r w:rsidRPr="002B1A45">
        <w:rPr>
          <w:rFonts w:cstheme="minorHAnsi"/>
          <w:sz w:val="24"/>
          <w:szCs w:val="24"/>
        </w:rPr>
        <w:t>CREATE DATABASE PRACTICAL1;</w:t>
      </w:r>
    </w:p>
    <w:p w14:paraId="3000860E" w14:textId="77777777" w:rsidR="002B1A45" w:rsidRPr="002B1A45" w:rsidRDefault="002B1A45" w:rsidP="002B1A45">
      <w:pPr>
        <w:rPr>
          <w:rFonts w:cstheme="minorHAnsi"/>
          <w:sz w:val="24"/>
          <w:szCs w:val="24"/>
        </w:rPr>
      </w:pPr>
      <w:r w:rsidRPr="002B1A45">
        <w:rPr>
          <w:rFonts w:cstheme="minorHAnsi"/>
          <w:sz w:val="24"/>
          <w:szCs w:val="24"/>
        </w:rPr>
        <w:t>USE PRACTICAL1;</w:t>
      </w:r>
    </w:p>
    <w:p w14:paraId="1F2392D7" w14:textId="77777777" w:rsidR="002B1A45" w:rsidRPr="002B1A45" w:rsidRDefault="002B1A45" w:rsidP="002B1A45">
      <w:pPr>
        <w:rPr>
          <w:rFonts w:cstheme="minorHAnsi"/>
          <w:sz w:val="24"/>
          <w:szCs w:val="24"/>
        </w:rPr>
      </w:pPr>
      <w:r w:rsidRPr="002B1A45">
        <w:rPr>
          <w:rFonts w:cstheme="minorHAnsi"/>
          <w:sz w:val="24"/>
          <w:szCs w:val="24"/>
        </w:rPr>
        <w:t xml:space="preserve">CREATE TABLE </w:t>
      </w:r>
      <w:proofErr w:type="gramStart"/>
      <w:r w:rsidRPr="002B1A45">
        <w:rPr>
          <w:rFonts w:cstheme="minorHAnsi"/>
          <w:sz w:val="24"/>
          <w:szCs w:val="24"/>
        </w:rPr>
        <w:t>EMPLOYEE(</w:t>
      </w:r>
      <w:proofErr w:type="gramEnd"/>
      <w:r w:rsidRPr="002B1A45">
        <w:rPr>
          <w:rFonts w:cstheme="minorHAnsi"/>
          <w:sz w:val="24"/>
          <w:szCs w:val="24"/>
        </w:rPr>
        <w:br/>
        <w:t xml:space="preserve">id int </w:t>
      </w:r>
      <w:proofErr w:type="spellStart"/>
      <w:r w:rsidRPr="002B1A45">
        <w:rPr>
          <w:rFonts w:cstheme="minorHAnsi"/>
          <w:sz w:val="24"/>
          <w:szCs w:val="24"/>
        </w:rPr>
        <w:t>auto_increment</w:t>
      </w:r>
      <w:proofErr w:type="spellEnd"/>
      <w:r w:rsidRPr="002B1A45">
        <w:rPr>
          <w:rFonts w:cstheme="minorHAnsi"/>
          <w:sz w:val="24"/>
          <w:szCs w:val="24"/>
        </w:rPr>
        <w:t xml:space="preserve"> primary key,</w:t>
      </w:r>
      <w:r w:rsidRPr="002B1A45">
        <w:rPr>
          <w:rFonts w:cstheme="minorHAnsi"/>
          <w:sz w:val="24"/>
          <w:szCs w:val="24"/>
        </w:rPr>
        <w:br/>
        <w:t xml:space="preserve">name </w:t>
      </w:r>
      <w:proofErr w:type="gramStart"/>
      <w:r w:rsidRPr="002B1A45">
        <w:rPr>
          <w:rFonts w:cstheme="minorHAnsi"/>
          <w:sz w:val="24"/>
          <w:szCs w:val="24"/>
        </w:rPr>
        <w:t>varchar(</w:t>
      </w:r>
      <w:proofErr w:type="gramEnd"/>
      <w:r w:rsidRPr="002B1A45">
        <w:rPr>
          <w:rFonts w:cstheme="minorHAnsi"/>
          <w:sz w:val="24"/>
          <w:szCs w:val="24"/>
        </w:rPr>
        <w:t>50) not null,</w:t>
      </w:r>
      <w:r w:rsidRPr="002B1A45">
        <w:rPr>
          <w:rFonts w:cstheme="minorHAnsi"/>
          <w:sz w:val="24"/>
          <w:szCs w:val="24"/>
        </w:rPr>
        <w:br/>
      </w:r>
      <w:proofErr w:type="spellStart"/>
      <w:r w:rsidRPr="002B1A45">
        <w:rPr>
          <w:rFonts w:cstheme="minorHAnsi"/>
          <w:sz w:val="24"/>
          <w:szCs w:val="24"/>
        </w:rPr>
        <w:t>departement</w:t>
      </w:r>
      <w:proofErr w:type="spellEnd"/>
      <w:r w:rsidRPr="002B1A45">
        <w:rPr>
          <w:rFonts w:cstheme="minorHAnsi"/>
          <w:sz w:val="24"/>
          <w:szCs w:val="24"/>
        </w:rPr>
        <w:t xml:space="preserve"> </w:t>
      </w:r>
      <w:proofErr w:type="gramStart"/>
      <w:r w:rsidRPr="002B1A45">
        <w:rPr>
          <w:rFonts w:cstheme="minorHAnsi"/>
          <w:sz w:val="24"/>
          <w:szCs w:val="24"/>
        </w:rPr>
        <w:t>varchar(</w:t>
      </w:r>
      <w:proofErr w:type="gramEnd"/>
      <w:r w:rsidRPr="002B1A45">
        <w:rPr>
          <w:rFonts w:cstheme="minorHAnsi"/>
          <w:sz w:val="24"/>
          <w:szCs w:val="24"/>
        </w:rPr>
        <w:t>50) not null,</w:t>
      </w:r>
      <w:r w:rsidRPr="002B1A45">
        <w:rPr>
          <w:rFonts w:cstheme="minorHAnsi"/>
          <w:sz w:val="24"/>
          <w:szCs w:val="24"/>
        </w:rPr>
        <w:br/>
        <w:t xml:space="preserve">position </w:t>
      </w:r>
      <w:proofErr w:type="gramStart"/>
      <w:r w:rsidRPr="002B1A45">
        <w:rPr>
          <w:rFonts w:cstheme="minorHAnsi"/>
          <w:sz w:val="24"/>
          <w:szCs w:val="24"/>
        </w:rPr>
        <w:t>varchar(</w:t>
      </w:r>
      <w:proofErr w:type="gramEnd"/>
      <w:r w:rsidRPr="002B1A45">
        <w:rPr>
          <w:rFonts w:cstheme="minorHAnsi"/>
          <w:sz w:val="24"/>
          <w:szCs w:val="24"/>
        </w:rPr>
        <w:t>50) not null,</w:t>
      </w:r>
      <w:r w:rsidRPr="002B1A45">
        <w:rPr>
          <w:rFonts w:cstheme="minorHAnsi"/>
          <w:sz w:val="24"/>
          <w:szCs w:val="24"/>
        </w:rPr>
        <w:br/>
        <w:t xml:space="preserve">salary </w:t>
      </w:r>
      <w:proofErr w:type="gramStart"/>
      <w:r w:rsidRPr="002B1A45">
        <w:rPr>
          <w:rFonts w:cstheme="minorHAnsi"/>
          <w:sz w:val="24"/>
          <w:szCs w:val="24"/>
        </w:rPr>
        <w:t>decimal(</w:t>
      </w:r>
      <w:proofErr w:type="gramEnd"/>
      <w:r w:rsidRPr="002B1A45">
        <w:rPr>
          <w:rFonts w:cstheme="minorHAnsi"/>
          <w:sz w:val="24"/>
          <w:szCs w:val="24"/>
        </w:rPr>
        <w:t>10,2),</w:t>
      </w:r>
      <w:r w:rsidRPr="002B1A45">
        <w:rPr>
          <w:rFonts w:cstheme="minorHAnsi"/>
          <w:sz w:val="24"/>
          <w:szCs w:val="24"/>
        </w:rPr>
        <w:br/>
      </w:r>
      <w:proofErr w:type="spellStart"/>
      <w:r w:rsidRPr="002B1A45">
        <w:rPr>
          <w:rFonts w:cstheme="minorHAnsi"/>
          <w:sz w:val="24"/>
          <w:szCs w:val="24"/>
        </w:rPr>
        <w:t>joindate</w:t>
      </w:r>
      <w:proofErr w:type="spellEnd"/>
      <w:r w:rsidRPr="002B1A45">
        <w:rPr>
          <w:rFonts w:cstheme="minorHAnsi"/>
          <w:sz w:val="24"/>
          <w:szCs w:val="24"/>
        </w:rPr>
        <w:t xml:space="preserve"> date not null);</w:t>
      </w:r>
      <w:r w:rsidRPr="002B1A45">
        <w:rPr>
          <w:rFonts w:cstheme="minorHAnsi"/>
          <w:sz w:val="24"/>
          <w:szCs w:val="24"/>
        </w:rPr>
        <w:br/>
        <w:t>select * from EMPLOYEE;</w:t>
      </w:r>
      <w:r w:rsidRPr="002B1A45">
        <w:rPr>
          <w:rFonts w:cstheme="minorHAnsi"/>
          <w:sz w:val="24"/>
          <w:szCs w:val="24"/>
        </w:rPr>
        <w:br/>
        <w:t xml:space="preserve">insert into EMPLOYEE (name, </w:t>
      </w:r>
      <w:proofErr w:type="spellStart"/>
      <w:r w:rsidRPr="002B1A45">
        <w:rPr>
          <w:rFonts w:cstheme="minorHAnsi"/>
          <w:sz w:val="24"/>
          <w:szCs w:val="24"/>
        </w:rPr>
        <w:t>departement</w:t>
      </w:r>
      <w:proofErr w:type="spellEnd"/>
      <w:r w:rsidRPr="002B1A45">
        <w:rPr>
          <w:rFonts w:cstheme="minorHAnsi"/>
          <w:sz w:val="24"/>
          <w:szCs w:val="24"/>
        </w:rPr>
        <w:t xml:space="preserve">, position, salary, </w:t>
      </w:r>
      <w:proofErr w:type="spellStart"/>
      <w:r w:rsidRPr="002B1A45">
        <w:rPr>
          <w:rFonts w:cstheme="minorHAnsi"/>
          <w:sz w:val="24"/>
          <w:szCs w:val="24"/>
        </w:rPr>
        <w:t>joindate</w:t>
      </w:r>
      <w:proofErr w:type="spellEnd"/>
      <w:r w:rsidRPr="002B1A45">
        <w:rPr>
          <w:rFonts w:cstheme="minorHAnsi"/>
          <w:sz w:val="24"/>
          <w:szCs w:val="24"/>
        </w:rPr>
        <w:t>)</w:t>
      </w:r>
    </w:p>
    <w:p w14:paraId="32C50E15" w14:textId="77777777" w:rsidR="002B1A45" w:rsidRPr="002B1A45" w:rsidRDefault="002B1A45" w:rsidP="002B1A45">
      <w:pPr>
        <w:rPr>
          <w:rFonts w:cstheme="minorHAnsi"/>
          <w:sz w:val="24"/>
          <w:szCs w:val="24"/>
        </w:rPr>
      </w:pPr>
      <w:r w:rsidRPr="002B1A45">
        <w:rPr>
          <w:rFonts w:cstheme="minorHAnsi"/>
          <w:sz w:val="24"/>
          <w:szCs w:val="24"/>
        </w:rPr>
        <w:t>VALUES</w:t>
      </w:r>
    </w:p>
    <w:p w14:paraId="4CBA1C83" w14:textId="08152A84" w:rsidR="002B1A45" w:rsidRPr="002B1A45" w:rsidRDefault="002B1A45" w:rsidP="002B1A45">
      <w:pPr>
        <w:rPr>
          <w:rFonts w:cstheme="minorHAnsi"/>
          <w:sz w:val="24"/>
          <w:szCs w:val="24"/>
        </w:rPr>
      </w:pPr>
      <w:r w:rsidRPr="002B1A45">
        <w:rPr>
          <w:rFonts w:cstheme="minorHAnsi"/>
          <w:sz w:val="24"/>
          <w:szCs w:val="24"/>
        </w:rPr>
        <w:t>('SA</w:t>
      </w:r>
      <w:r w:rsidR="00D856D2">
        <w:rPr>
          <w:rFonts w:cstheme="minorHAnsi"/>
          <w:sz w:val="24"/>
          <w:szCs w:val="24"/>
        </w:rPr>
        <w:t>I</w:t>
      </w:r>
      <w:r w:rsidRPr="002B1A45">
        <w:rPr>
          <w:rFonts w:cstheme="minorHAnsi"/>
          <w:sz w:val="24"/>
          <w:szCs w:val="24"/>
        </w:rPr>
        <w:t>', 'COMPUTER', 'MANAGER', '10000.00', '2020-03-04'),</w:t>
      </w:r>
      <w:r w:rsidRPr="002B1A45">
        <w:rPr>
          <w:rFonts w:cstheme="minorHAnsi"/>
          <w:sz w:val="24"/>
          <w:szCs w:val="24"/>
        </w:rPr>
        <w:br/>
        <w:t>('ALEX', 'CYBER', 'MANAGER', '10000.00', '2020-03-04'),</w:t>
      </w:r>
      <w:r w:rsidRPr="002B1A45">
        <w:rPr>
          <w:rFonts w:cstheme="minorHAnsi"/>
          <w:sz w:val="24"/>
          <w:szCs w:val="24"/>
        </w:rPr>
        <w:br/>
        <w:t>('ROBIN', 'COMPUTER', 'EMPLOYEE', '1000.00', '2024-01-12'),</w:t>
      </w:r>
      <w:r w:rsidRPr="002B1A45">
        <w:rPr>
          <w:rFonts w:cstheme="minorHAnsi"/>
          <w:sz w:val="24"/>
          <w:szCs w:val="24"/>
        </w:rPr>
        <w:br/>
      </w:r>
      <w:r w:rsidRPr="002B1A45">
        <w:rPr>
          <w:rFonts w:cstheme="minorHAnsi"/>
          <w:sz w:val="24"/>
          <w:szCs w:val="24"/>
        </w:rPr>
        <w:lastRenderedPageBreak/>
        <w:t>('WEDNESDAY', 'COMPUTER', 'EMPLOYEE', '1000.00', '2023-06-14'),</w:t>
      </w:r>
      <w:r w:rsidRPr="002B1A45">
        <w:rPr>
          <w:rFonts w:cstheme="minorHAnsi"/>
          <w:sz w:val="24"/>
          <w:szCs w:val="24"/>
        </w:rPr>
        <w:br/>
        <w:t>('KAILY', 'CYBER', 'EMPLOYEE', '1000.00', '2020-03-04');</w:t>
      </w:r>
    </w:p>
    <w:p w14:paraId="1AE4A21D" w14:textId="77777777" w:rsidR="002B1A45" w:rsidRPr="002B1A45" w:rsidRDefault="002B1A45" w:rsidP="002B1A45">
      <w:pPr>
        <w:rPr>
          <w:rFonts w:cstheme="minorHAnsi"/>
          <w:sz w:val="24"/>
          <w:szCs w:val="24"/>
        </w:rPr>
      </w:pPr>
    </w:p>
    <w:p w14:paraId="502BE1D0" w14:textId="77777777" w:rsidR="002B1A45" w:rsidRPr="002B1A45" w:rsidRDefault="002B1A45" w:rsidP="002B1A45">
      <w:pPr>
        <w:rPr>
          <w:rFonts w:cstheme="minorHAnsi"/>
          <w:sz w:val="24"/>
          <w:szCs w:val="24"/>
        </w:rPr>
      </w:pPr>
      <w:r w:rsidRPr="002B1A45">
        <w:rPr>
          <w:rFonts w:cstheme="minorHAnsi"/>
          <w:sz w:val="24"/>
          <w:szCs w:val="24"/>
        </w:rPr>
        <w:t>DELETE FROM EMPLOYEE</w:t>
      </w:r>
      <w:r w:rsidRPr="002B1A45">
        <w:rPr>
          <w:rFonts w:cstheme="minorHAnsi"/>
          <w:sz w:val="24"/>
          <w:szCs w:val="24"/>
        </w:rPr>
        <w:br/>
        <w:t>WHERE id = 4;</w:t>
      </w:r>
    </w:p>
    <w:p w14:paraId="3E82DA01" w14:textId="77777777" w:rsidR="002B1A45" w:rsidRDefault="002B1A45" w:rsidP="002B1A45">
      <w:pPr>
        <w:rPr>
          <w:rFonts w:cstheme="minorHAnsi"/>
          <w:sz w:val="24"/>
          <w:szCs w:val="24"/>
        </w:rPr>
      </w:pPr>
      <w:r w:rsidRPr="002B1A45">
        <w:rPr>
          <w:rFonts w:cstheme="minorHAnsi"/>
          <w:sz w:val="24"/>
          <w:szCs w:val="24"/>
        </w:rPr>
        <w:t>select * from EMPLOYEE;</w:t>
      </w:r>
    </w:p>
    <w:p w14:paraId="09011855" w14:textId="77777777" w:rsidR="000A1B6B" w:rsidRDefault="000A1B6B" w:rsidP="002B1A45">
      <w:pPr>
        <w:rPr>
          <w:rFonts w:cstheme="minorHAnsi"/>
          <w:sz w:val="24"/>
          <w:szCs w:val="24"/>
        </w:rPr>
      </w:pPr>
    </w:p>
    <w:p w14:paraId="59046BFE" w14:textId="5AFABF32" w:rsidR="000A1B6B" w:rsidRPr="002B1A45" w:rsidRDefault="000A1B6B" w:rsidP="002B1A45">
      <w:pPr>
        <w:rPr>
          <w:rFonts w:cstheme="minorHAnsi"/>
          <w:b/>
          <w:bCs/>
          <w:sz w:val="24"/>
          <w:szCs w:val="24"/>
        </w:rPr>
      </w:pPr>
      <w:proofErr w:type="gramStart"/>
      <w:r w:rsidRPr="000A1B6B">
        <w:rPr>
          <w:rFonts w:cstheme="minorHAnsi"/>
          <w:b/>
          <w:bCs/>
          <w:sz w:val="24"/>
          <w:szCs w:val="24"/>
        </w:rPr>
        <w:t>OUTPUT :</w:t>
      </w:r>
      <w:proofErr w:type="gramEnd"/>
      <w:r w:rsidRPr="000A1B6B">
        <w:rPr>
          <w:rFonts w:cstheme="minorHAnsi"/>
          <w:b/>
          <w:bCs/>
          <w:sz w:val="24"/>
          <w:szCs w:val="24"/>
        </w:rPr>
        <w:t>-</w:t>
      </w:r>
    </w:p>
    <w:p w14:paraId="22A01873" w14:textId="440D412B" w:rsidR="002B1A45" w:rsidRPr="005E600F" w:rsidRDefault="00D65091" w:rsidP="005E600F">
      <w:pPr>
        <w:rPr>
          <w:rFonts w:cstheme="minorHAnsi"/>
          <w:b/>
          <w:bCs/>
          <w:sz w:val="32"/>
          <w:szCs w:val="32"/>
          <w:u w:val="single"/>
        </w:rPr>
      </w:pPr>
      <w:r>
        <w:rPr>
          <w:rFonts w:cstheme="minorHAnsi"/>
          <w:b/>
          <w:bCs/>
          <w:noProof/>
          <w:sz w:val="32"/>
          <w:szCs w:val="32"/>
          <w:u w:val="single"/>
        </w:rPr>
        <w:drawing>
          <wp:inline distT="0" distB="0" distL="0" distR="0" wp14:anchorId="4B89D92D" wp14:editId="7E7C79B4">
            <wp:extent cx="6256020" cy="3589020"/>
            <wp:effectExtent l="0" t="0" r="0" b="0"/>
            <wp:docPr id="18096344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34459" name="Picture 180963445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02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6F68" w14:textId="02422334" w:rsidR="00813CA5" w:rsidRDefault="00813CA5" w:rsidP="005E600F">
      <w:pPr>
        <w:rPr>
          <w:rFonts w:cstheme="minorHAnsi"/>
          <w:b/>
          <w:bCs/>
          <w:sz w:val="32"/>
          <w:szCs w:val="32"/>
          <w:u w:val="single"/>
        </w:rPr>
      </w:pPr>
    </w:p>
    <w:p w14:paraId="33F97DD5" w14:textId="77777777" w:rsidR="002239F7" w:rsidRDefault="002239F7" w:rsidP="005E600F">
      <w:pPr>
        <w:rPr>
          <w:rFonts w:cstheme="minorHAnsi"/>
          <w:b/>
          <w:bCs/>
          <w:sz w:val="32"/>
          <w:szCs w:val="32"/>
          <w:u w:val="single"/>
        </w:rPr>
      </w:pPr>
    </w:p>
    <w:p w14:paraId="5FA3CFF7" w14:textId="77777777" w:rsidR="002239F7" w:rsidRDefault="002239F7" w:rsidP="005E600F">
      <w:pPr>
        <w:rPr>
          <w:rFonts w:cstheme="minorHAnsi"/>
          <w:b/>
          <w:bCs/>
          <w:sz w:val="32"/>
          <w:szCs w:val="32"/>
          <w:u w:val="single"/>
        </w:rPr>
      </w:pPr>
    </w:p>
    <w:p w14:paraId="6063CA53" w14:textId="77777777" w:rsidR="002239F7" w:rsidRDefault="002239F7" w:rsidP="005E600F">
      <w:pPr>
        <w:rPr>
          <w:rFonts w:cstheme="minorHAnsi"/>
          <w:b/>
          <w:bCs/>
          <w:sz w:val="32"/>
          <w:szCs w:val="32"/>
          <w:u w:val="single"/>
        </w:rPr>
      </w:pPr>
    </w:p>
    <w:p w14:paraId="459436DC" w14:textId="77777777" w:rsidR="002239F7" w:rsidRDefault="002239F7" w:rsidP="005E600F">
      <w:pPr>
        <w:rPr>
          <w:rFonts w:cstheme="minorHAnsi"/>
          <w:b/>
          <w:bCs/>
          <w:sz w:val="32"/>
          <w:szCs w:val="32"/>
          <w:u w:val="single"/>
        </w:rPr>
      </w:pPr>
    </w:p>
    <w:p w14:paraId="1CD27761" w14:textId="77777777" w:rsidR="002239F7" w:rsidRDefault="002239F7" w:rsidP="005E600F">
      <w:pPr>
        <w:rPr>
          <w:rFonts w:cstheme="minorHAnsi"/>
          <w:b/>
          <w:bCs/>
          <w:sz w:val="32"/>
          <w:szCs w:val="32"/>
          <w:u w:val="single"/>
        </w:rPr>
      </w:pPr>
    </w:p>
    <w:p w14:paraId="4DC719DB" w14:textId="77777777" w:rsidR="002239F7" w:rsidRPr="00813CA5" w:rsidRDefault="002239F7" w:rsidP="005E600F">
      <w:pPr>
        <w:rPr>
          <w:rFonts w:ascii="Arial Black" w:hAnsi="Arial Black"/>
          <w:b/>
          <w:bCs/>
          <w:sz w:val="28"/>
          <w:szCs w:val="28"/>
        </w:rPr>
      </w:pPr>
    </w:p>
    <w:p w14:paraId="01D15145" w14:textId="35A64366" w:rsidR="00ED3621" w:rsidRDefault="00ED3621" w:rsidP="002239F7">
      <w:pPr>
        <w:jc w:val="center"/>
        <w:rPr>
          <w:rFonts w:ascii="Arial Black" w:hAnsi="Arial Black"/>
          <w:b/>
          <w:bCs/>
          <w:sz w:val="40"/>
          <w:szCs w:val="40"/>
        </w:rPr>
      </w:pPr>
      <w:r>
        <w:rPr>
          <w:rFonts w:ascii="Arial Black" w:hAnsi="Arial Black"/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66440" behindDoc="0" locked="0" layoutInCell="1" allowOverlap="1" wp14:anchorId="4466B28E" wp14:editId="5F6C3846">
                <wp:simplePos x="0" y="0"/>
                <wp:positionH relativeFrom="column">
                  <wp:posOffset>-371475</wp:posOffset>
                </wp:positionH>
                <wp:positionV relativeFrom="paragraph">
                  <wp:posOffset>411480</wp:posOffset>
                </wp:positionV>
                <wp:extent cx="6648450" cy="28575"/>
                <wp:effectExtent l="0" t="0" r="19050" b="28575"/>
                <wp:wrapNone/>
                <wp:docPr id="285236358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48450" cy="285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7423C3" id="Straight Connector 24" o:spid="_x0000_s1026" style="position:absolute;flip:y;z-index:251666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9.25pt,32.4pt" to="494.25pt,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" strokecolor="black [3200]" strokeweight="1.5pt">
                <v:stroke joinstyle="miter"/>
              </v:line>
            </w:pict>
          </mc:Fallback>
        </mc:AlternateContent>
      </w:r>
      <w:r w:rsidR="0005669A" w:rsidRPr="007B6C18">
        <w:rPr>
          <w:rFonts w:ascii="Arial Black" w:hAnsi="Arial Black"/>
          <w:b/>
          <w:bCs/>
          <w:sz w:val="40"/>
          <w:szCs w:val="40"/>
        </w:rPr>
        <w:t xml:space="preserve">Lab File – Practical </w:t>
      </w:r>
      <w:r w:rsidR="0005669A">
        <w:rPr>
          <w:rFonts w:ascii="Arial Black" w:hAnsi="Arial Black"/>
          <w:b/>
          <w:bCs/>
          <w:sz w:val="40"/>
          <w:szCs w:val="40"/>
        </w:rPr>
        <w:t>2</w:t>
      </w:r>
    </w:p>
    <w:p w14:paraId="241D289C" w14:textId="77777777" w:rsidR="00810A61" w:rsidRDefault="0005669A" w:rsidP="00810A61">
      <w:pPr>
        <w:rPr>
          <w:rFonts w:cstheme="minorHAnsi"/>
          <w:sz w:val="24"/>
          <w:szCs w:val="24"/>
        </w:rPr>
      </w:pPr>
      <w:r w:rsidRPr="0005669A">
        <w:rPr>
          <w:rFonts w:ascii="Arial Black" w:hAnsi="Arial Black"/>
          <w:b/>
          <w:bCs/>
          <w:sz w:val="28"/>
          <w:szCs w:val="28"/>
          <w:u w:val="single"/>
        </w:rPr>
        <w:t>Aim:</w:t>
      </w:r>
      <w:r>
        <w:rPr>
          <w:rFonts w:ascii="Arial Black" w:hAnsi="Arial Black"/>
          <w:b/>
          <w:bCs/>
          <w:sz w:val="24"/>
          <w:szCs w:val="24"/>
        </w:rPr>
        <w:t xml:space="preserve"> </w:t>
      </w:r>
      <w:r w:rsidR="00810A61" w:rsidRPr="00810A61">
        <w:rPr>
          <w:rFonts w:cstheme="minorHAnsi"/>
          <w:sz w:val="24"/>
          <w:szCs w:val="24"/>
        </w:rPr>
        <w:t>Create a table for storing student information. Insert sample data and perform basic Operations: INSERT, UPDATE, DELETE, and SELECT.</w:t>
      </w:r>
    </w:p>
    <w:p w14:paraId="237402B2" w14:textId="77777777" w:rsidR="007D26A2" w:rsidRPr="007D26A2" w:rsidRDefault="007D26A2" w:rsidP="007D26A2">
      <w:pPr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 w:rsidRPr="007D26A2">
        <w:rPr>
          <w:rFonts w:cstheme="minorHAnsi"/>
          <w:b/>
          <w:bCs/>
          <w:sz w:val="24"/>
          <w:szCs w:val="24"/>
        </w:rPr>
        <w:t xml:space="preserve">CODE FOR TABLE </w:t>
      </w:r>
      <w:proofErr w:type="gramStart"/>
      <w:r w:rsidRPr="007D26A2">
        <w:rPr>
          <w:rFonts w:cstheme="minorHAnsi"/>
          <w:b/>
          <w:bCs/>
          <w:sz w:val="24"/>
          <w:szCs w:val="24"/>
        </w:rPr>
        <w:t>CREATION :</w:t>
      </w:r>
      <w:proofErr w:type="gramEnd"/>
      <w:r w:rsidRPr="007D26A2">
        <w:rPr>
          <w:rFonts w:cstheme="minorHAnsi"/>
          <w:b/>
          <w:bCs/>
          <w:sz w:val="24"/>
          <w:szCs w:val="24"/>
        </w:rPr>
        <w:t xml:space="preserve">- </w:t>
      </w:r>
    </w:p>
    <w:p w14:paraId="3498295A" w14:textId="77777777" w:rsidR="007D26A2" w:rsidRPr="007D26A2" w:rsidRDefault="007D26A2" w:rsidP="007D26A2">
      <w:pPr>
        <w:rPr>
          <w:rFonts w:cstheme="minorHAnsi"/>
          <w:b/>
          <w:bCs/>
          <w:sz w:val="24"/>
          <w:szCs w:val="24"/>
        </w:rPr>
      </w:pPr>
    </w:p>
    <w:p w14:paraId="4C772E7F" w14:textId="77777777" w:rsidR="007D26A2" w:rsidRPr="007D26A2" w:rsidRDefault="007D26A2" w:rsidP="007D26A2">
      <w:pPr>
        <w:rPr>
          <w:rFonts w:cstheme="minorHAnsi"/>
          <w:sz w:val="24"/>
          <w:szCs w:val="24"/>
        </w:rPr>
      </w:pPr>
      <w:r w:rsidRPr="007D26A2">
        <w:rPr>
          <w:rFonts w:cstheme="minorHAnsi"/>
          <w:sz w:val="24"/>
          <w:szCs w:val="24"/>
        </w:rPr>
        <w:t>CREATE DATABASE PRACTICAL2;</w:t>
      </w:r>
    </w:p>
    <w:p w14:paraId="133F9EF2" w14:textId="77777777" w:rsidR="007D26A2" w:rsidRPr="007D26A2" w:rsidRDefault="007D26A2" w:rsidP="007D26A2">
      <w:pPr>
        <w:rPr>
          <w:rFonts w:cstheme="minorHAnsi"/>
          <w:sz w:val="24"/>
          <w:szCs w:val="24"/>
        </w:rPr>
      </w:pPr>
      <w:r w:rsidRPr="007D26A2">
        <w:rPr>
          <w:rFonts w:cstheme="minorHAnsi"/>
          <w:sz w:val="24"/>
          <w:szCs w:val="24"/>
        </w:rPr>
        <w:t>USE PRACTICAL2;</w:t>
      </w:r>
    </w:p>
    <w:p w14:paraId="0AC17778" w14:textId="77777777" w:rsidR="007D26A2" w:rsidRPr="007D26A2" w:rsidRDefault="007D26A2" w:rsidP="007D26A2">
      <w:pPr>
        <w:rPr>
          <w:rFonts w:cstheme="minorHAnsi"/>
          <w:sz w:val="24"/>
          <w:szCs w:val="24"/>
        </w:rPr>
      </w:pPr>
      <w:r w:rsidRPr="007D26A2">
        <w:rPr>
          <w:rFonts w:cstheme="minorHAnsi"/>
          <w:sz w:val="24"/>
          <w:szCs w:val="24"/>
        </w:rPr>
        <w:t>CREATE TABLE STUDENTS_</w:t>
      </w:r>
      <w:proofErr w:type="gramStart"/>
      <w:r w:rsidRPr="007D26A2">
        <w:rPr>
          <w:rFonts w:cstheme="minorHAnsi"/>
          <w:sz w:val="24"/>
          <w:szCs w:val="24"/>
        </w:rPr>
        <w:t>INFO(</w:t>
      </w:r>
      <w:proofErr w:type="gramEnd"/>
      <w:r w:rsidRPr="007D26A2">
        <w:rPr>
          <w:rFonts w:cstheme="minorHAnsi"/>
          <w:sz w:val="24"/>
          <w:szCs w:val="24"/>
        </w:rPr>
        <w:br/>
        <w:t xml:space="preserve">STUDENT_ID int </w:t>
      </w:r>
      <w:proofErr w:type="spellStart"/>
      <w:r w:rsidRPr="007D26A2">
        <w:rPr>
          <w:rFonts w:cstheme="minorHAnsi"/>
          <w:sz w:val="24"/>
          <w:szCs w:val="24"/>
        </w:rPr>
        <w:t>auto_increment</w:t>
      </w:r>
      <w:proofErr w:type="spellEnd"/>
      <w:r w:rsidRPr="007D26A2">
        <w:rPr>
          <w:rFonts w:cstheme="minorHAnsi"/>
          <w:sz w:val="24"/>
          <w:szCs w:val="24"/>
        </w:rPr>
        <w:t xml:space="preserve"> primary key,</w:t>
      </w:r>
      <w:r w:rsidRPr="007D26A2">
        <w:rPr>
          <w:rFonts w:cstheme="minorHAnsi"/>
          <w:sz w:val="24"/>
          <w:szCs w:val="24"/>
        </w:rPr>
        <w:br/>
        <w:t xml:space="preserve">STUDENT_NAME </w:t>
      </w:r>
      <w:proofErr w:type="gramStart"/>
      <w:r w:rsidRPr="007D26A2">
        <w:rPr>
          <w:rFonts w:cstheme="minorHAnsi"/>
          <w:sz w:val="24"/>
          <w:szCs w:val="24"/>
        </w:rPr>
        <w:t>varchar(</w:t>
      </w:r>
      <w:proofErr w:type="gramEnd"/>
      <w:r w:rsidRPr="007D26A2">
        <w:rPr>
          <w:rFonts w:cstheme="minorHAnsi"/>
          <w:sz w:val="24"/>
          <w:szCs w:val="24"/>
        </w:rPr>
        <w:t>50) not null,</w:t>
      </w:r>
      <w:r w:rsidRPr="007D26A2">
        <w:rPr>
          <w:rFonts w:cstheme="minorHAnsi"/>
          <w:sz w:val="24"/>
          <w:szCs w:val="24"/>
        </w:rPr>
        <w:br/>
        <w:t xml:space="preserve">STUDENT_MAIL_ID </w:t>
      </w:r>
      <w:proofErr w:type="gramStart"/>
      <w:r w:rsidRPr="007D26A2">
        <w:rPr>
          <w:rFonts w:cstheme="minorHAnsi"/>
          <w:sz w:val="24"/>
          <w:szCs w:val="24"/>
        </w:rPr>
        <w:t>varchar(</w:t>
      </w:r>
      <w:proofErr w:type="gramEnd"/>
      <w:r w:rsidRPr="007D26A2">
        <w:rPr>
          <w:rFonts w:cstheme="minorHAnsi"/>
          <w:sz w:val="24"/>
          <w:szCs w:val="24"/>
        </w:rPr>
        <w:t>50) not null,</w:t>
      </w:r>
      <w:r w:rsidRPr="007D26A2">
        <w:rPr>
          <w:rFonts w:cstheme="minorHAnsi"/>
          <w:sz w:val="24"/>
          <w:szCs w:val="24"/>
        </w:rPr>
        <w:br/>
        <w:t xml:space="preserve">DEPARTMANT </w:t>
      </w:r>
      <w:proofErr w:type="gramStart"/>
      <w:r w:rsidRPr="007D26A2">
        <w:rPr>
          <w:rFonts w:cstheme="minorHAnsi"/>
          <w:sz w:val="24"/>
          <w:szCs w:val="24"/>
        </w:rPr>
        <w:t>varchar(</w:t>
      </w:r>
      <w:proofErr w:type="gramEnd"/>
      <w:r w:rsidRPr="007D26A2">
        <w:rPr>
          <w:rFonts w:cstheme="minorHAnsi"/>
          <w:sz w:val="24"/>
          <w:szCs w:val="24"/>
        </w:rPr>
        <w:t>50) not null,</w:t>
      </w:r>
      <w:r w:rsidRPr="007D26A2">
        <w:rPr>
          <w:rFonts w:cstheme="minorHAnsi"/>
          <w:sz w:val="24"/>
          <w:szCs w:val="24"/>
        </w:rPr>
        <w:br/>
        <w:t>JOIN_DATE date not null);</w:t>
      </w:r>
    </w:p>
    <w:p w14:paraId="3B10E9FF" w14:textId="77777777" w:rsidR="007D26A2" w:rsidRPr="007D26A2" w:rsidRDefault="007D26A2" w:rsidP="007D26A2">
      <w:pPr>
        <w:rPr>
          <w:rFonts w:cstheme="minorHAnsi"/>
          <w:sz w:val="16"/>
          <w:szCs w:val="16"/>
        </w:rPr>
      </w:pPr>
    </w:p>
    <w:p w14:paraId="12EDA658" w14:textId="77777777" w:rsidR="007D26A2" w:rsidRDefault="007D26A2" w:rsidP="007D26A2">
      <w:pPr>
        <w:rPr>
          <w:rFonts w:cstheme="minorHAnsi"/>
          <w:sz w:val="24"/>
          <w:szCs w:val="24"/>
        </w:rPr>
      </w:pPr>
      <w:r w:rsidRPr="007D26A2">
        <w:rPr>
          <w:rFonts w:cstheme="minorHAnsi"/>
          <w:sz w:val="24"/>
          <w:szCs w:val="24"/>
        </w:rPr>
        <w:t>SELECT * FROM STUDENTS_INFO</w:t>
      </w:r>
    </w:p>
    <w:p w14:paraId="37F61411" w14:textId="77777777" w:rsidR="007D26A2" w:rsidRDefault="007D26A2" w:rsidP="007D26A2">
      <w:pPr>
        <w:rPr>
          <w:rFonts w:cstheme="minorHAnsi"/>
          <w:sz w:val="24"/>
          <w:szCs w:val="24"/>
        </w:rPr>
      </w:pPr>
    </w:p>
    <w:p w14:paraId="0F47055A" w14:textId="3B108F10" w:rsidR="00EE1DF4" w:rsidRPr="00486F73" w:rsidRDefault="00EE1DF4" w:rsidP="00486F73">
      <w:pPr>
        <w:pStyle w:val="ListParagraph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proofErr w:type="gramStart"/>
      <w:r w:rsidRPr="00486F73">
        <w:rPr>
          <w:rFonts w:cstheme="minorHAnsi"/>
          <w:b/>
          <w:bCs/>
          <w:sz w:val="24"/>
          <w:szCs w:val="24"/>
        </w:rPr>
        <w:t>OUTPUT :</w:t>
      </w:r>
      <w:proofErr w:type="gramEnd"/>
      <w:r w:rsidRPr="00486F73">
        <w:rPr>
          <w:rFonts w:cstheme="minorHAnsi"/>
          <w:b/>
          <w:bCs/>
          <w:sz w:val="24"/>
          <w:szCs w:val="24"/>
        </w:rPr>
        <w:t>-</w:t>
      </w:r>
    </w:p>
    <w:p w14:paraId="5BBC2F58" w14:textId="77777777" w:rsidR="00F40990" w:rsidRPr="007D26A2" w:rsidRDefault="00F40990" w:rsidP="007D26A2">
      <w:pPr>
        <w:rPr>
          <w:rFonts w:cstheme="minorHAnsi"/>
          <w:b/>
          <w:bCs/>
          <w:sz w:val="24"/>
          <w:szCs w:val="24"/>
        </w:rPr>
      </w:pPr>
    </w:p>
    <w:p w14:paraId="46933602" w14:textId="06C3585A" w:rsidR="00F36989" w:rsidRPr="00810A61" w:rsidRDefault="00F40990" w:rsidP="00810A61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F212B50" wp14:editId="31F136C6">
            <wp:extent cx="6050280" cy="3794760"/>
            <wp:effectExtent l="0" t="0" r="7620" b="0"/>
            <wp:docPr id="14245844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8446" name="Picture 14245844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4CA1" w14:textId="77777777" w:rsidR="00486F73" w:rsidRPr="00486F73" w:rsidRDefault="00486F73" w:rsidP="00486F73">
      <w:pPr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 w:rsidRPr="00486F73">
        <w:rPr>
          <w:rFonts w:cstheme="minorHAnsi"/>
          <w:b/>
          <w:bCs/>
          <w:sz w:val="24"/>
          <w:szCs w:val="24"/>
        </w:rPr>
        <w:lastRenderedPageBreak/>
        <w:t xml:space="preserve">CODE FOR SOME SAMPLE </w:t>
      </w:r>
      <w:proofErr w:type="gramStart"/>
      <w:r w:rsidRPr="00486F73">
        <w:rPr>
          <w:rFonts w:cstheme="minorHAnsi"/>
          <w:b/>
          <w:bCs/>
          <w:sz w:val="24"/>
          <w:szCs w:val="24"/>
        </w:rPr>
        <w:t>DATA :</w:t>
      </w:r>
      <w:proofErr w:type="gramEnd"/>
      <w:r w:rsidRPr="00486F73">
        <w:rPr>
          <w:rFonts w:cstheme="minorHAnsi"/>
          <w:b/>
          <w:bCs/>
          <w:sz w:val="24"/>
          <w:szCs w:val="24"/>
        </w:rPr>
        <w:t>-</w:t>
      </w:r>
    </w:p>
    <w:p w14:paraId="7F078861" w14:textId="77777777" w:rsidR="00B87DA6" w:rsidRPr="00B87DA6" w:rsidRDefault="00B87DA6" w:rsidP="00B87DA6">
      <w:pPr>
        <w:rPr>
          <w:rFonts w:cstheme="minorHAnsi"/>
          <w:sz w:val="24"/>
          <w:szCs w:val="24"/>
        </w:rPr>
      </w:pPr>
      <w:r w:rsidRPr="00B87DA6">
        <w:rPr>
          <w:rFonts w:cstheme="minorHAnsi"/>
          <w:sz w:val="24"/>
          <w:szCs w:val="24"/>
        </w:rPr>
        <w:t>CREATE DATABASE PRACTICAL2;</w:t>
      </w:r>
    </w:p>
    <w:p w14:paraId="5F07F5EF" w14:textId="77777777" w:rsidR="00B87DA6" w:rsidRPr="00B87DA6" w:rsidRDefault="00B87DA6" w:rsidP="00B87DA6">
      <w:pPr>
        <w:rPr>
          <w:rFonts w:cstheme="minorHAnsi"/>
          <w:sz w:val="24"/>
          <w:szCs w:val="24"/>
        </w:rPr>
      </w:pPr>
      <w:r w:rsidRPr="00B87DA6">
        <w:rPr>
          <w:rFonts w:cstheme="minorHAnsi"/>
          <w:sz w:val="24"/>
          <w:szCs w:val="24"/>
        </w:rPr>
        <w:t>USE PRACTICAL2;</w:t>
      </w:r>
    </w:p>
    <w:p w14:paraId="01243CE9" w14:textId="7DA7BBAA" w:rsidR="00B87DA6" w:rsidRPr="00B87DA6" w:rsidRDefault="00B87DA6" w:rsidP="00B87DA6">
      <w:pPr>
        <w:rPr>
          <w:rFonts w:cstheme="minorHAnsi"/>
          <w:sz w:val="24"/>
          <w:szCs w:val="24"/>
        </w:rPr>
      </w:pPr>
      <w:r w:rsidRPr="00B87DA6">
        <w:rPr>
          <w:rFonts w:cstheme="minorHAnsi"/>
          <w:sz w:val="24"/>
          <w:szCs w:val="24"/>
        </w:rPr>
        <w:t>CREATE TABLE STUDENTS_</w:t>
      </w:r>
      <w:proofErr w:type="gramStart"/>
      <w:r w:rsidRPr="00B87DA6">
        <w:rPr>
          <w:rFonts w:cstheme="minorHAnsi"/>
          <w:sz w:val="24"/>
          <w:szCs w:val="24"/>
        </w:rPr>
        <w:t>INFO(</w:t>
      </w:r>
      <w:proofErr w:type="gramEnd"/>
      <w:r w:rsidRPr="00B87DA6">
        <w:rPr>
          <w:rFonts w:cstheme="minorHAnsi"/>
          <w:sz w:val="24"/>
          <w:szCs w:val="24"/>
        </w:rPr>
        <w:br/>
        <w:t xml:space="preserve">STUDENT_ID int </w:t>
      </w:r>
      <w:proofErr w:type="spellStart"/>
      <w:r w:rsidRPr="00B87DA6">
        <w:rPr>
          <w:rFonts w:cstheme="minorHAnsi"/>
          <w:sz w:val="24"/>
          <w:szCs w:val="24"/>
        </w:rPr>
        <w:t>auto_increment</w:t>
      </w:r>
      <w:proofErr w:type="spellEnd"/>
      <w:r w:rsidRPr="00B87DA6">
        <w:rPr>
          <w:rFonts w:cstheme="minorHAnsi"/>
          <w:sz w:val="24"/>
          <w:szCs w:val="24"/>
        </w:rPr>
        <w:t xml:space="preserve"> primary key,</w:t>
      </w:r>
      <w:r w:rsidRPr="00B87DA6">
        <w:rPr>
          <w:rFonts w:cstheme="minorHAnsi"/>
          <w:sz w:val="24"/>
          <w:szCs w:val="24"/>
        </w:rPr>
        <w:br/>
        <w:t xml:space="preserve">STUDENT_NAME </w:t>
      </w:r>
      <w:proofErr w:type="gramStart"/>
      <w:r w:rsidRPr="00B87DA6">
        <w:rPr>
          <w:rFonts w:cstheme="minorHAnsi"/>
          <w:sz w:val="24"/>
          <w:szCs w:val="24"/>
        </w:rPr>
        <w:t>varchar(</w:t>
      </w:r>
      <w:proofErr w:type="gramEnd"/>
      <w:r w:rsidRPr="00B87DA6">
        <w:rPr>
          <w:rFonts w:cstheme="minorHAnsi"/>
          <w:sz w:val="24"/>
          <w:szCs w:val="24"/>
        </w:rPr>
        <w:t>50) not null,</w:t>
      </w:r>
      <w:r w:rsidRPr="00B87DA6">
        <w:rPr>
          <w:rFonts w:cstheme="minorHAnsi"/>
          <w:sz w:val="24"/>
          <w:szCs w:val="24"/>
        </w:rPr>
        <w:br/>
        <w:t xml:space="preserve">STUDENT_MAIL_ID </w:t>
      </w:r>
      <w:proofErr w:type="gramStart"/>
      <w:r w:rsidRPr="00B87DA6">
        <w:rPr>
          <w:rFonts w:cstheme="minorHAnsi"/>
          <w:sz w:val="24"/>
          <w:szCs w:val="24"/>
        </w:rPr>
        <w:t>varchar(</w:t>
      </w:r>
      <w:proofErr w:type="gramEnd"/>
      <w:r w:rsidRPr="00B87DA6">
        <w:rPr>
          <w:rFonts w:cstheme="minorHAnsi"/>
          <w:sz w:val="24"/>
          <w:szCs w:val="24"/>
        </w:rPr>
        <w:t>50) not null,</w:t>
      </w:r>
      <w:r w:rsidRPr="00B87DA6">
        <w:rPr>
          <w:rFonts w:cstheme="minorHAnsi"/>
          <w:sz w:val="24"/>
          <w:szCs w:val="24"/>
        </w:rPr>
        <w:br/>
        <w:t xml:space="preserve">DEPARTMANT </w:t>
      </w:r>
      <w:proofErr w:type="gramStart"/>
      <w:r w:rsidRPr="00B87DA6">
        <w:rPr>
          <w:rFonts w:cstheme="minorHAnsi"/>
          <w:sz w:val="24"/>
          <w:szCs w:val="24"/>
        </w:rPr>
        <w:t>varchar(</w:t>
      </w:r>
      <w:proofErr w:type="gramEnd"/>
      <w:r w:rsidRPr="00B87DA6">
        <w:rPr>
          <w:rFonts w:cstheme="minorHAnsi"/>
          <w:sz w:val="24"/>
          <w:szCs w:val="24"/>
        </w:rPr>
        <w:t>50) not null,</w:t>
      </w:r>
      <w:r w:rsidRPr="00B87DA6">
        <w:rPr>
          <w:rFonts w:cstheme="minorHAnsi"/>
          <w:sz w:val="24"/>
          <w:szCs w:val="24"/>
        </w:rPr>
        <w:br/>
        <w:t>JOIN_DATE date not null);</w:t>
      </w:r>
    </w:p>
    <w:p w14:paraId="656F6B8F" w14:textId="0142D9D8" w:rsidR="00B87DA6" w:rsidRPr="00B87DA6" w:rsidRDefault="00B87DA6" w:rsidP="00B87DA6">
      <w:pPr>
        <w:rPr>
          <w:rFonts w:cstheme="minorHAnsi"/>
          <w:sz w:val="24"/>
          <w:szCs w:val="24"/>
        </w:rPr>
      </w:pPr>
      <w:r w:rsidRPr="00B87DA6">
        <w:rPr>
          <w:rFonts w:cstheme="minorHAnsi"/>
          <w:sz w:val="24"/>
          <w:szCs w:val="24"/>
        </w:rPr>
        <w:t>-- SELECT * FROM STUDENTS_INFO</w:t>
      </w:r>
    </w:p>
    <w:p w14:paraId="7E7E4C2D" w14:textId="77777777" w:rsidR="00B87DA6" w:rsidRPr="00B87DA6" w:rsidRDefault="00B87DA6" w:rsidP="00B87DA6">
      <w:pPr>
        <w:rPr>
          <w:rFonts w:cstheme="minorHAnsi"/>
          <w:sz w:val="24"/>
          <w:szCs w:val="24"/>
        </w:rPr>
      </w:pPr>
      <w:r w:rsidRPr="00B87DA6">
        <w:rPr>
          <w:rFonts w:cstheme="minorHAnsi"/>
          <w:sz w:val="24"/>
          <w:szCs w:val="24"/>
        </w:rPr>
        <w:t>INSERT into STUDENTS_INFO (STUDENT_NAME, STUDENT_MAIL_ID, DEPARTMANT, JOIN_DATE)</w:t>
      </w:r>
    </w:p>
    <w:p w14:paraId="4E3D4485" w14:textId="77777777" w:rsidR="00B87DA6" w:rsidRPr="00B87DA6" w:rsidRDefault="00B87DA6" w:rsidP="00B87DA6">
      <w:pPr>
        <w:rPr>
          <w:rFonts w:cstheme="minorHAnsi"/>
          <w:sz w:val="24"/>
          <w:szCs w:val="24"/>
        </w:rPr>
      </w:pPr>
      <w:r w:rsidRPr="00B87DA6">
        <w:rPr>
          <w:rFonts w:cstheme="minorHAnsi"/>
          <w:sz w:val="24"/>
          <w:szCs w:val="24"/>
        </w:rPr>
        <w:t>VALUES</w:t>
      </w:r>
    </w:p>
    <w:p w14:paraId="1F7A8AFE" w14:textId="09116B88" w:rsidR="00B87DA6" w:rsidRPr="00B87DA6" w:rsidRDefault="00B87DA6" w:rsidP="00B87DA6">
      <w:pPr>
        <w:rPr>
          <w:rFonts w:cstheme="minorHAnsi"/>
          <w:sz w:val="24"/>
          <w:szCs w:val="24"/>
        </w:rPr>
      </w:pPr>
      <w:r w:rsidRPr="00B87DA6">
        <w:rPr>
          <w:rFonts w:cstheme="minorHAnsi"/>
          <w:sz w:val="24"/>
          <w:szCs w:val="24"/>
        </w:rPr>
        <w:t>('SARVESH NIRHALI', 'sarvesh.nirhali_24uce@sanjivani.edu.in', 'CSE', '2024-09-13'),</w:t>
      </w:r>
      <w:r w:rsidRPr="00B87DA6">
        <w:rPr>
          <w:rFonts w:cstheme="minorHAnsi"/>
          <w:sz w:val="24"/>
          <w:szCs w:val="24"/>
        </w:rPr>
        <w:br/>
        <w:t>('ALEX ROY', 'alexroy@yahoo.com', 'CY', '2020-03-04'),</w:t>
      </w:r>
      <w:r w:rsidRPr="00B87DA6">
        <w:rPr>
          <w:rFonts w:cstheme="minorHAnsi"/>
          <w:sz w:val="24"/>
          <w:szCs w:val="24"/>
        </w:rPr>
        <w:br/>
        <w:t>('ROBIN HOOD', 'robhood@google.com', 'AIML', '2024-01-12'),</w:t>
      </w:r>
      <w:r w:rsidRPr="00B87DA6">
        <w:rPr>
          <w:rFonts w:cstheme="minorHAnsi"/>
          <w:sz w:val="24"/>
          <w:szCs w:val="24"/>
        </w:rPr>
        <w:br/>
        <w:t>('WEDNESDAY ADAM', 'wedadam@hotmail.com', 'AIDS', '2023-06-14'),</w:t>
      </w:r>
      <w:r w:rsidRPr="00B87DA6">
        <w:rPr>
          <w:rFonts w:cstheme="minorHAnsi"/>
          <w:sz w:val="24"/>
          <w:szCs w:val="24"/>
        </w:rPr>
        <w:br/>
        <w:t>('KAILY SWIFT', 'kailyswift@example.com', 'CY', '2020-03-04');</w:t>
      </w:r>
    </w:p>
    <w:p w14:paraId="3B330299" w14:textId="2714ED29" w:rsidR="00B87DA6" w:rsidRPr="00B87DA6" w:rsidRDefault="00B87DA6" w:rsidP="00B87DA6">
      <w:pPr>
        <w:rPr>
          <w:rFonts w:cstheme="minorHAnsi"/>
          <w:sz w:val="24"/>
          <w:szCs w:val="24"/>
        </w:rPr>
      </w:pPr>
    </w:p>
    <w:p w14:paraId="2EF776A2" w14:textId="521FDF03" w:rsidR="00B87DA6" w:rsidRDefault="00B87DA6" w:rsidP="00B87DA6">
      <w:pPr>
        <w:rPr>
          <w:rFonts w:cstheme="minorHAnsi"/>
          <w:sz w:val="24"/>
          <w:szCs w:val="24"/>
        </w:rPr>
      </w:pPr>
      <w:r w:rsidRPr="00B87DA6">
        <w:rPr>
          <w:rFonts w:cstheme="minorHAnsi"/>
          <w:sz w:val="24"/>
          <w:szCs w:val="24"/>
        </w:rPr>
        <w:t>SELECT * FROM STUDENTS_INFO</w:t>
      </w:r>
    </w:p>
    <w:p w14:paraId="645DDA61" w14:textId="2BBB698E" w:rsidR="00486F73" w:rsidRDefault="008B3162" w:rsidP="00486F73">
      <w:pPr>
        <w:pStyle w:val="ListParagraph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72" behindDoc="1" locked="0" layoutInCell="1" allowOverlap="1" wp14:anchorId="07E0EBD5" wp14:editId="4B97E96B">
            <wp:simplePos x="0" y="0"/>
            <wp:positionH relativeFrom="column">
              <wp:posOffset>-91440</wp:posOffset>
            </wp:positionH>
            <wp:positionV relativeFrom="paragraph">
              <wp:posOffset>269875</wp:posOffset>
            </wp:positionV>
            <wp:extent cx="6057900" cy="3550920"/>
            <wp:effectExtent l="0" t="0" r="0" b="0"/>
            <wp:wrapTight wrapText="bothSides">
              <wp:wrapPolygon edited="0">
                <wp:start x="0" y="0"/>
                <wp:lineTo x="0" y="21438"/>
                <wp:lineTo x="21532" y="21438"/>
                <wp:lineTo x="21532" y="0"/>
                <wp:lineTo x="0" y="0"/>
              </wp:wrapPolygon>
            </wp:wrapTight>
            <wp:docPr id="12907632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486F73" w:rsidRPr="00486F73">
        <w:rPr>
          <w:rFonts w:cstheme="minorHAnsi"/>
          <w:b/>
          <w:bCs/>
          <w:sz w:val="24"/>
          <w:szCs w:val="24"/>
        </w:rPr>
        <w:t>OUTPUT:-</w:t>
      </w:r>
      <w:proofErr w:type="gramEnd"/>
    </w:p>
    <w:p w14:paraId="1D2284F2" w14:textId="77777777" w:rsidR="0091559A" w:rsidRDefault="0091559A" w:rsidP="0091559A">
      <w:pPr>
        <w:pStyle w:val="ListParagraph"/>
        <w:numPr>
          <w:ilvl w:val="0"/>
          <w:numId w:val="1"/>
        </w:numPr>
        <w:spacing w:line="256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CODE FOR UPDATE THE </w:t>
      </w:r>
      <w:proofErr w:type="gramStart"/>
      <w:r>
        <w:rPr>
          <w:b/>
          <w:bCs/>
          <w:sz w:val="24"/>
          <w:szCs w:val="24"/>
        </w:rPr>
        <w:t>TABLE :</w:t>
      </w:r>
      <w:proofErr w:type="gramEnd"/>
      <w:r>
        <w:rPr>
          <w:b/>
          <w:bCs/>
          <w:sz w:val="24"/>
          <w:szCs w:val="24"/>
        </w:rPr>
        <w:t>-</w:t>
      </w:r>
    </w:p>
    <w:p w14:paraId="5052F67B" w14:textId="77777777" w:rsidR="0091559A" w:rsidRDefault="0091559A" w:rsidP="0091559A"/>
    <w:p w14:paraId="19C699DD" w14:textId="77777777" w:rsidR="0091559A" w:rsidRDefault="0091559A" w:rsidP="0091559A">
      <w:r>
        <w:t>UPDATE STUDENTS_INFO</w:t>
      </w:r>
      <w:r>
        <w:br/>
        <w:t>SET DEPARTMANT = 'BBA'</w:t>
      </w:r>
      <w:r>
        <w:br/>
        <w:t>WHERE STUDENT_ID = 5;</w:t>
      </w:r>
    </w:p>
    <w:p w14:paraId="73096A34" w14:textId="77777777" w:rsidR="0091559A" w:rsidRDefault="0091559A" w:rsidP="0091559A">
      <w:r>
        <w:t>SELECT * FROM STUDENTS_INFO</w:t>
      </w:r>
    </w:p>
    <w:p w14:paraId="4B3C5290" w14:textId="77777777" w:rsidR="0091559A" w:rsidRDefault="0091559A" w:rsidP="0091559A"/>
    <w:p w14:paraId="643839F3" w14:textId="45E36D61" w:rsidR="0091559A" w:rsidRDefault="00103DF8" w:rsidP="0091559A">
      <w:pPr>
        <w:pStyle w:val="ListParagraph"/>
        <w:numPr>
          <w:ilvl w:val="0"/>
          <w:numId w:val="1"/>
        </w:numPr>
        <w:spacing w:line="256" w:lineRule="auto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96" behindDoc="1" locked="0" layoutInCell="1" allowOverlap="1" wp14:anchorId="2FD11DA2" wp14:editId="4B92FA9A">
            <wp:simplePos x="0" y="0"/>
            <wp:positionH relativeFrom="column">
              <wp:posOffset>-198120</wp:posOffset>
            </wp:positionH>
            <wp:positionV relativeFrom="paragraph">
              <wp:posOffset>345440</wp:posOffset>
            </wp:positionV>
            <wp:extent cx="6225540" cy="4069080"/>
            <wp:effectExtent l="0" t="0" r="3810" b="7620"/>
            <wp:wrapTight wrapText="bothSides">
              <wp:wrapPolygon edited="0">
                <wp:start x="0" y="0"/>
                <wp:lineTo x="0" y="21539"/>
                <wp:lineTo x="21547" y="21539"/>
                <wp:lineTo x="21547" y="0"/>
                <wp:lineTo x="0" y="0"/>
              </wp:wrapPolygon>
            </wp:wrapTight>
            <wp:docPr id="2021500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54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91559A">
        <w:rPr>
          <w:b/>
          <w:bCs/>
          <w:sz w:val="24"/>
          <w:szCs w:val="24"/>
        </w:rPr>
        <w:t>OUTPUT :</w:t>
      </w:r>
      <w:proofErr w:type="gramEnd"/>
      <w:r w:rsidR="0091559A">
        <w:rPr>
          <w:b/>
          <w:bCs/>
          <w:sz w:val="24"/>
          <w:szCs w:val="24"/>
        </w:rPr>
        <w:t xml:space="preserve">- </w:t>
      </w:r>
    </w:p>
    <w:p w14:paraId="6F419287" w14:textId="7196EBDD" w:rsidR="00103DF8" w:rsidRDefault="00103DF8" w:rsidP="00103DF8">
      <w:pPr>
        <w:pStyle w:val="ListParagraph"/>
        <w:spacing w:line="256" w:lineRule="auto"/>
        <w:rPr>
          <w:b/>
          <w:bCs/>
          <w:sz w:val="24"/>
          <w:szCs w:val="24"/>
        </w:rPr>
      </w:pPr>
    </w:p>
    <w:p w14:paraId="773C8232" w14:textId="77777777" w:rsidR="000B598F" w:rsidRDefault="000B598F" w:rsidP="00103DF8">
      <w:pPr>
        <w:pStyle w:val="ListParagraph"/>
        <w:spacing w:line="256" w:lineRule="auto"/>
        <w:rPr>
          <w:b/>
          <w:bCs/>
          <w:sz w:val="24"/>
          <w:szCs w:val="24"/>
        </w:rPr>
      </w:pPr>
    </w:p>
    <w:p w14:paraId="41950450" w14:textId="77777777" w:rsidR="000B598F" w:rsidRDefault="000B598F" w:rsidP="00103DF8">
      <w:pPr>
        <w:pStyle w:val="ListParagraph"/>
        <w:spacing w:line="256" w:lineRule="auto"/>
        <w:rPr>
          <w:b/>
          <w:bCs/>
          <w:sz w:val="24"/>
          <w:szCs w:val="24"/>
        </w:rPr>
      </w:pPr>
    </w:p>
    <w:p w14:paraId="51810292" w14:textId="77777777" w:rsidR="000B598F" w:rsidRPr="000B598F" w:rsidRDefault="000B598F" w:rsidP="000B598F">
      <w:pPr>
        <w:pStyle w:val="ListParagraph"/>
        <w:numPr>
          <w:ilvl w:val="0"/>
          <w:numId w:val="14"/>
        </w:numPr>
        <w:rPr>
          <w:rFonts w:cstheme="minorHAnsi"/>
          <w:b/>
          <w:bCs/>
          <w:sz w:val="24"/>
          <w:szCs w:val="24"/>
        </w:rPr>
      </w:pPr>
      <w:r w:rsidRPr="000B598F">
        <w:rPr>
          <w:rFonts w:cstheme="minorHAnsi"/>
          <w:b/>
          <w:bCs/>
          <w:sz w:val="24"/>
          <w:szCs w:val="24"/>
        </w:rPr>
        <w:t xml:space="preserve">CODE FOR DELETE THE RECORD FROM THE </w:t>
      </w:r>
      <w:proofErr w:type="gramStart"/>
      <w:r w:rsidRPr="000B598F">
        <w:rPr>
          <w:rFonts w:cstheme="minorHAnsi"/>
          <w:b/>
          <w:bCs/>
          <w:sz w:val="24"/>
          <w:szCs w:val="24"/>
        </w:rPr>
        <w:t>TABLE :</w:t>
      </w:r>
      <w:proofErr w:type="gramEnd"/>
      <w:r w:rsidRPr="000B598F">
        <w:rPr>
          <w:rFonts w:cstheme="minorHAnsi"/>
          <w:b/>
          <w:bCs/>
          <w:sz w:val="24"/>
          <w:szCs w:val="24"/>
        </w:rPr>
        <w:t>-</w:t>
      </w:r>
    </w:p>
    <w:p w14:paraId="5D4C8762" w14:textId="77777777" w:rsidR="000B598F" w:rsidRPr="000B598F" w:rsidRDefault="000B598F" w:rsidP="000B598F">
      <w:pPr>
        <w:pStyle w:val="ListParagraph"/>
        <w:rPr>
          <w:rFonts w:cstheme="minorHAnsi"/>
          <w:b/>
          <w:bCs/>
          <w:sz w:val="24"/>
          <w:szCs w:val="24"/>
        </w:rPr>
      </w:pPr>
    </w:p>
    <w:p w14:paraId="5BF2AD77" w14:textId="77777777" w:rsidR="000B598F" w:rsidRPr="000B598F" w:rsidRDefault="000B598F" w:rsidP="000B598F">
      <w:pPr>
        <w:pStyle w:val="ListParagraph"/>
        <w:rPr>
          <w:rFonts w:cstheme="minorHAnsi"/>
          <w:sz w:val="24"/>
          <w:szCs w:val="24"/>
        </w:rPr>
      </w:pPr>
      <w:r w:rsidRPr="000B598F">
        <w:rPr>
          <w:rFonts w:cstheme="minorHAnsi"/>
          <w:sz w:val="24"/>
          <w:szCs w:val="24"/>
        </w:rPr>
        <w:t>DELETE FROM STUDENTS_INFO</w:t>
      </w:r>
      <w:r w:rsidRPr="000B598F">
        <w:rPr>
          <w:rFonts w:cstheme="minorHAnsi"/>
          <w:sz w:val="24"/>
          <w:szCs w:val="24"/>
        </w:rPr>
        <w:br/>
        <w:t>WHERE STUDENT_ID = 3;</w:t>
      </w:r>
      <w:r w:rsidRPr="000B598F">
        <w:rPr>
          <w:rFonts w:cstheme="minorHAnsi"/>
          <w:sz w:val="24"/>
          <w:szCs w:val="24"/>
        </w:rPr>
        <w:br/>
        <w:t>SELECT * FROM STUDENTS_INFO</w:t>
      </w:r>
    </w:p>
    <w:p w14:paraId="07F59988" w14:textId="77777777" w:rsidR="000B598F" w:rsidRPr="000B598F" w:rsidRDefault="000B598F" w:rsidP="000B598F">
      <w:pPr>
        <w:pStyle w:val="ListParagraph"/>
        <w:rPr>
          <w:rFonts w:cstheme="minorHAnsi"/>
          <w:sz w:val="24"/>
          <w:szCs w:val="24"/>
        </w:rPr>
      </w:pPr>
    </w:p>
    <w:p w14:paraId="740FAE13" w14:textId="77777777" w:rsidR="000B598F" w:rsidRPr="000B598F" w:rsidRDefault="000B598F" w:rsidP="000B598F">
      <w:pPr>
        <w:pStyle w:val="ListParagraph"/>
        <w:rPr>
          <w:rFonts w:cstheme="minorHAnsi"/>
          <w:b/>
          <w:bCs/>
          <w:sz w:val="24"/>
          <w:szCs w:val="24"/>
        </w:rPr>
      </w:pPr>
      <w:r w:rsidRPr="000B598F">
        <w:rPr>
          <w:rFonts w:cstheme="minorHAnsi"/>
          <w:b/>
          <w:bCs/>
          <w:sz w:val="24"/>
          <w:szCs w:val="24"/>
        </w:rPr>
        <w:br w:type="page"/>
      </w:r>
    </w:p>
    <w:p w14:paraId="18960D89" w14:textId="46B2E073" w:rsidR="000B598F" w:rsidRDefault="000B598F" w:rsidP="000B598F">
      <w:pPr>
        <w:pStyle w:val="ListParagraph"/>
        <w:numPr>
          <w:ilvl w:val="0"/>
          <w:numId w:val="14"/>
        </w:numPr>
        <w:rPr>
          <w:rFonts w:cstheme="minorHAnsi"/>
          <w:b/>
          <w:bCs/>
          <w:sz w:val="24"/>
          <w:szCs w:val="24"/>
        </w:rPr>
      </w:pPr>
      <w:proofErr w:type="gramStart"/>
      <w:r w:rsidRPr="000B598F">
        <w:rPr>
          <w:rFonts w:cstheme="minorHAnsi"/>
          <w:b/>
          <w:bCs/>
          <w:sz w:val="24"/>
          <w:szCs w:val="24"/>
        </w:rPr>
        <w:lastRenderedPageBreak/>
        <w:t>OUTPUT :</w:t>
      </w:r>
      <w:proofErr w:type="gramEnd"/>
      <w:r w:rsidRPr="000B598F">
        <w:rPr>
          <w:rFonts w:cstheme="minorHAnsi"/>
          <w:b/>
          <w:bCs/>
          <w:sz w:val="24"/>
          <w:szCs w:val="24"/>
        </w:rPr>
        <w:t>-</w:t>
      </w:r>
    </w:p>
    <w:p w14:paraId="1E44103E" w14:textId="57597205" w:rsidR="000B598F" w:rsidRPr="000B598F" w:rsidRDefault="00F963C3" w:rsidP="000B598F">
      <w:pPr>
        <w:pStyle w:val="ListParagraph"/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20" behindDoc="1" locked="0" layoutInCell="1" allowOverlap="1" wp14:anchorId="6957B5B3" wp14:editId="64BFF88B">
            <wp:simplePos x="0" y="0"/>
            <wp:positionH relativeFrom="column">
              <wp:posOffset>-114300</wp:posOffset>
            </wp:positionH>
            <wp:positionV relativeFrom="paragraph">
              <wp:posOffset>217805</wp:posOffset>
            </wp:positionV>
            <wp:extent cx="6111240" cy="3726180"/>
            <wp:effectExtent l="0" t="0" r="3810" b="7620"/>
            <wp:wrapTight wrapText="bothSides">
              <wp:wrapPolygon edited="0">
                <wp:start x="0" y="0"/>
                <wp:lineTo x="0" y="21534"/>
                <wp:lineTo x="21546" y="21534"/>
                <wp:lineTo x="21546" y="0"/>
                <wp:lineTo x="0" y="0"/>
              </wp:wrapPolygon>
            </wp:wrapTight>
            <wp:docPr id="49656066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2251CD" w14:textId="49E1792B" w:rsidR="00486F73" w:rsidRDefault="00486F73" w:rsidP="00486F73">
      <w:pPr>
        <w:pStyle w:val="ListParagraph"/>
        <w:rPr>
          <w:rFonts w:cstheme="minorHAnsi"/>
          <w:b/>
          <w:bCs/>
          <w:sz w:val="24"/>
          <w:szCs w:val="24"/>
        </w:rPr>
      </w:pPr>
    </w:p>
    <w:p w14:paraId="3E8036AC" w14:textId="77777777" w:rsidR="00BC2AEC" w:rsidRPr="00486F73" w:rsidRDefault="00BC2AEC" w:rsidP="00486F73">
      <w:pPr>
        <w:pStyle w:val="ListParagraph"/>
        <w:rPr>
          <w:rFonts w:cstheme="minorHAnsi"/>
          <w:b/>
          <w:bCs/>
          <w:sz w:val="24"/>
          <w:szCs w:val="24"/>
        </w:rPr>
      </w:pPr>
    </w:p>
    <w:p w14:paraId="0641EF9E" w14:textId="77777777" w:rsidR="00BC2AEC" w:rsidRPr="00BC2AEC" w:rsidRDefault="00BC2AEC" w:rsidP="00BC2AEC">
      <w:pPr>
        <w:numPr>
          <w:ilvl w:val="0"/>
          <w:numId w:val="14"/>
        </w:numPr>
        <w:rPr>
          <w:rFonts w:cstheme="minorHAnsi"/>
          <w:b/>
          <w:bCs/>
          <w:sz w:val="24"/>
          <w:szCs w:val="24"/>
        </w:rPr>
      </w:pPr>
      <w:r w:rsidRPr="00BC2AEC">
        <w:rPr>
          <w:rFonts w:cstheme="minorHAnsi"/>
          <w:b/>
          <w:bCs/>
          <w:sz w:val="24"/>
          <w:szCs w:val="24"/>
        </w:rPr>
        <w:t xml:space="preserve">CODE FOR INSERT A RECORD INTO THE EXESTING </w:t>
      </w:r>
      <w:proofErr w:type="gramStart"/>
      <w:r w:rsidRPr="00BC2AEC">
        <w:rPr>
          <w:rFonts w:cstheme="minorHAnsi"/>
          <w:b/>
          <w:bCs/>
          <w:sz w:val="24"/>
          <w:szCs w:val="24"/>
        </w:rPr>
        <w:t>TABLE :</w:t>
      </w:r>
      <w:proofErr w:type="gramEnd"/>
      <w:r w:rsidRPr="00BC2AEC">
        <w:rPr>
          <w:rFonts w:cstheme="minorHAnsi"/>
          <w:b/>
          <w:bCs/>
          <w:sz w:val="24"/>
          <w:szCs w:val="24"/>
        </w:rPr>
        <w:t>-</w:t>
      </w:r>
    </w:p>
    <w:p w14:paraId="2A922989" w14:textId="77777777" w:rsidR="00BC2AEC" w:rsidRPr="00BC2AEC" w:rsidRDefault="00BC2AEC" w:rsidP="00BC2AEC">
      <w:pPr>
        <w:rPr>
          <w:rFonts w:cstheme="minorHAnsi"/>
          <w:sz w:val="2"/>
          <w:szCs w:val="2"/>
        </w:rPr>
      </w:pPr>
    </w:p>
    <w:p w14:paraId="44503BE5" w14:textId="77777777" w:rsidR="00BC2AEC" w:rsidRPr="00BC2AEC" w:rsidRDefault="00BC2AEC" w:rsidP="00BC2AEC">
      <w:pPr>
        <w:rPr>
          <w:rFonts w:cstheme="minorHAnsi"/>
          <w:sz w:val="24"/>
          <w:szCs w:val="24"/>
        </w:rPr>
      </w:pPr>
      <w:r w:rsidRPr="00BC2AEC">
        <w:rPr>
          <w:rFonts w:cstheme="minorHAnsi"/>
          <w:sz w:val="24"/>
          <w:szCs w:val="24"/>
        </w:rPr>
        <w:t>INSERT INTO STUDENTS_INFO (STUDENT_ID, STUDENT_NAME, STUDENT_MAIL_ID, DEPARTMANT, JOIN_DATE)</w:t>
      </w:r>
    </w:p>
    <w:p w14:paraId="551692D6" w14:textId="77777777" w:rsidR="00BC2AEC" w:rsidRPr="00BC2AEC" w:rsidRDefault="00BC2AEC" w:rsidP="00BC2AEC">
      <w:pPr>
        <w:rPr>
          <w:rFonts w:cstheme="minorHAnsi"/>
          <w:sz w:val="24"/>
          <w:szCs w:val="24"/>
        </w:rPr>
      </w:pPr>
      <w:r w:rsidRPr="00BC2AEC">
        <w:rPr>
          <w:rFonts w:cstheme="minorHAnsi"/>
          <w:sz w:val="24"/>
          <w:szCs w:val="24"/>
        </w:rPr>
        <w:t>VALUE</w:t>
      </w:r>
    </w:p>
    <w:p w14:paraId="5E0C02FE" w14:textId="77777777" w:rsidR="00BC2AEC" w:rsidRPr="00BC2AEC" w:rsidRDefault="00BC2AEC" w:rsidP="00BC2AEC">
      <w:pPr>
        <w:rPr>
          <w:rFonts w:cstheme="minorHAnsi"/>
          <w:sz w:val="24"/>
          <w:szCs w:val="24"/>
        </w:rPr>
      </w:pPr>
      <w:r w:rsidRPr="00BC2AEC">
        <w:rPr>
          <w:rFonts w:cstheme="minorHAnsi"/>
          <w:sz w:val="24"/>
          <w:szCs w:val="24"/>
        </w:rPr>
        <w:t>('3', 'SURAT ADAM', 'broosuratdumb@example.com', 'AIML', '2024-12-28');</w:t>
      </w:r>
    </w:p>
    <w:p w14:paraId="0DDBAFA8" w14:textId="77777777" w:rsidR="00BC2AEC" w:rsidRPr="00BC2AEC" w:rsidRDefault="00BC2AEC" w:rsidP="00BC2AEC">
      <w:pPr>
        <w:rPr>
          <w:rFonts w:cstheme="minorHAnsi"/>
          <w:sz w:val="6"/>
          <w:szCs w:val="6"/>
        </w:rPr>
      </w:pPr>
    </w:p>
    <w:p w14:paraId="3FEE6A4B" w14:textId="77777777" w:rsidR="00BC2AEC" w:rsidRPr="00BC2AEC" w:rsidRDefault="00BC2AEC" w:rsidP="00BC2AEC">
      <w:pPr>
        <w:rPr>
          <w:rFonts w:cstheme="minorHAnsi"/>
          <w:sz w:val="24"/>
          <w:szCs w:val="24"/>
        </w:rPr>
      </w:pPr>
      <w:r w:rsidRPr="00BC2AEC">
        <w:rPr>
          <w:rFonts w:cstheme="minorHAnsi"/>
          <w:sz w:val="24"/>
          <w:szCs w:val="24"/>
        </w:rPr>
        <w:t>SELECT * FROM STUDENTS_INFO</w:t>
      </w:r>
    </w:p>
    <w:p w14:paraId="387083CE" w14:textId="77777777" w:rsidR="00BC2AEC" w:rsidRPr="00BC2AEC" w:rsidRDefault="00BC2AEC" w:rsidP="00BC2AEC">
      <w:pPr>
        <w:rPr>
          <w:rFonts w:ascii="Arial Black" w:hAnsi="Arial Black"/>
          <w:b/>
          <w:bCs/>
          <w:sz w:val="24"/>
          <w:szCs w:val="24"/>
        </w:rPr>
      </w:pPr>
      <w:r w:rsidRPr="00BC2AEC">
        <w:rPr>
          <w:rFonts w:ascii="Arial Black" w:hAnsi="Arial Black"/>
          <w:b/>
          <w:bCs/>
          <w:sz w:val="24"/>
          <w:szCs w:val="24"/>
        </w:rPr>
        <w:br w:type="page"/>
      </w:r>
    </w:p>
    <w:p w14:paraId="5A7EA4E1" w14:textId="0FDC53E8" w:rsidR="0005669A" w:rsidRPr="0052683C" w:rsidRDefault="00B31D6C" w:rsidP="0052683C">
      <w:pPr>
        <w:numPr>
          <w:ilvl w:val="0"/>
          <w:numId w:val="14"/>
        </w:numPr>
        <w:rPr>
          <w:rFonts w:ascii="Arial Black" w:hAnsi="Arial Black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2344" behindDoc="1" locked="0" layoutInCell="1" allowOverlap="1" wp14:anchorId="24345318" wp14:editId="5DA64C6A">
            <wp:simplePos x="0" y="0"/>
            <wp:positionH relativeFrom="column">
              <wp:posOffset>-45720</wp:posOffset>
            </wp:positionH>
            <wp:positionV relativeFrom="paragraph">
              <wp:posOffset>464820</wp:posOffset>
            </wp:positionV>
            <wp:extent cx="6027420" cy="4023360"/>
            <wp:effectExtent l="0" t="0" r="0" b="0"/>
            <wp:wrapTight wrapText="bothSides">
              <wp:wrapPolygon edited="0">
                <wp:start x="0" y="0"/>
                <wp:lineTo x="0" y="21477"/>
                <wp:lineTo x="21504" y="21477"/>
                <wp:lineTo x="21504" y="0"/>
                <wp:lineTo x="0" y="0"/>
              </wp:wrapPolygon>
            </wp:wrapTight>
            <wp:docPr id="138757530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BC2AEC" w:rsidRPr="00BC2AEC">
        <w:rPr>
          <w:rFonts w:ascii="Arial Black" w:hAnsi="Arial Black"/>
          <w:b/>
          <w:bCs/>
          <w:sz w:val="24"/>
          <w:szCs w:val="24"/>
        </w:rPr>
        <w:t>OUTPUT :</w:t>
      </w:r>
      <w:proofErr w:type="gramEnd"/>
      <w:r w:rsidR="00BC2AEC" w:rsidRPr="00BC2AEC">
        <w:rPr>
          <w:rFonts w:ascii="Arial Black" w:hAnsi="Arial Black"/>
          <w:b/>
          <w:bCs/>
          <w:sz w:val="24"/>
          <w:szCs w:val="24"/>
        </w:rPr>
        <w:t>-</w:t>
      </w:r>
      <w:r w:rsidR="00AF1BE1" w:rsidRPr="0052683C">
        <w:rPr>
          <w:sz w:val="32"/>
          <w:szCs w:val="32"/>
        </w:rPr>
        <w:br w:type="page"/>
      </w:r>
    </w:p>
    <w:p w14:paraId="269A2988" w14:textId="2AF16D0D" w:rsidR="000365FD" w:rsidRPr="00964EAA" w:rsidRDefault="002239F7" w:rsidP="000365FD">
      <w:pPr>
        <w:jc w:val="center"/>
        <w:rPr>
          <w:rFonts w:ascii="Arial Black" w:hAnsi="Arial Black"/>
          <w:b/>
          <w:bCs/>
          <w:sz w:val="40"/>
          <w:szCs w:val="40"/>
        </w:rPr>
      </w:pPr>
      <w:r>
        <w:rPr>
          <w:rFonts w:ascii="Arial Black" w:hAnsi="Arial Black"/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68488" behindDoc="0" locked="0" layoutInCell="1" allowOverlap="1" wp14:anchorId="7B1CEAC9" wp14:editId="6AA00558">
                <wp:simplePos x="0" y="0"/>
                <wp:positionH relativeFrom="column">
                  <wp:posOffset>-358140</wp:posOffset>
                </wp:positionH>
                <wp:positionV relativeFrom="paragraph">
                  <wp:posOffset>401955</wp:posOffset>
                </wp:positionV>
                <wp:extent cx="6648450" cy="28575"/>
                <wp:effectExtent l="0" t="0" r="19050" b="28575"/>
                <wp:wrapNone/>
                <wp:docPr id="411813546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48450" cy="285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6FCE0C" id="Straight Connector 24" o:spid="_x0000_s1026" style="position:absolute;flip:y;z-index:251668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8.2pt,31.65pt" to="495.3pt,3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" strokecolor="black [3200]" strokeweight="1.5pt">
                <v:stroke joinstyle="miter"/>
              </v:line>
            </w:pict>
          </mc:Fallback>
        </mc:AlternateContent>
      </w:r>
      <w:r w:rsidR="0005669A" w:rsidRPr="007B6C18">
        <w:rPr>
          <w:rFonts w:ascii="Arial Black" w:hAnsi="Arial Black"/>
          <w:b/>
          <w:bCs/>
          <w:sz w:val="40"/>
          <w:szCs w:val="40"/>
        </w:rPr>
        <w:t>Lab File – Practical</w:t>
      </w:r>
      <w:r w:rsidR="0005669A">
        <w:rPr>
          <w:rFonts w:ascii="Arial Black" w:hAnsi="Arial Black"/>
          <w:b/>
          <w:bCs/>
          <w:sz w:val="40"/>
          <w:szCs w:val="40"/>
        </w:rPr>
        <w:t xml:space="preserve"> 3 </w:t>
      </w:r>
    </w:p>
    <w:p w14:paraId="4CDB4453" w14:textId="565C9909" w:rsidR="00FF7B85" w:rsidRPr="00FF7B85" w:rsidRDefault="00FF7B85" w:rsidP="00FF7B85">
      <w:pPr>
        <w:rPr>
          <w:rFonts w:cstheme="minorHAnsi"/>
          <w:sz w:val="24"/>
          <w:szCs w:val="24"/>
        </w:rPr>
      </w:pPr>
      <w:proofErr w:type="gramStart"/>
      <w:r w:rsidRPr="00FF7B85">
        <w:rPr>
          <w:rFonts w:cstheme="minorHAnsi"/>
          <w:b/>
          <w:bCs/>
          <w:sz w:val="24"/>
          <w:szCs w:val="24"/>
        </w:rPr>
        <w:t>AIM :</w:t>
      </w:r>
      <w:proofErr w:type="gramEnd"/>
      <w:r w:rsidRPr="00FF7B85">
        <w:rPr>
          <w:rFonts w:cstheme="minorHAnsi"/>
          <w:b/>
          <w:bCs/>
          <w:sz w:val="24"/>
          <w:szCs w:val="24"/>
        </w:rPr>
        <w:t xml:space="preserve">-  </w:t>
      </w:r>
      <w:r w:rsidRPr="00FF7B85">
        <w:rPr>
          <w:rFonts w:cstheme="minorHAnsi"/>
          <w:sz w:val="24"/>
          <w:szCs w:val="24"/>
        </w:rPr>
        <w:t xml:space="preserve">Create a table with columns for </w:t>
      </w:r>
      <w:proofErr w:type="spellStart"/>
      <w:r w:rsidRPr="00FF7B85">
        <w:rPr>
          <w:rFonts w:cstheme="minorHAnsi"/>
          <w:sz w:val="24"/>
          <w:szCs w:val="24"/>
        </w:rPr>
        <w:t>EmployeeID</w:t>
      </w:r>
      <w:proofErr w:type="spellEnd"/>
      <w:r w:rsidRPr="00FF7B85">
        <w:rPr>
          <w:rFonts w:cstheme="minorHAnsi"/>
          <w:sz w:val="24"/>
          <w:szCs w:val="24"/>
        </w:rPr>
        <w:t xml:space="preserve">, Name, Salary, </w:t>
      </w:r>
      <w:proofErr w:type="spellStart"/>
      <w:r w:rsidRPr="00FF7B85">
        <w:rPr>
          <w:rFonts w:cstheme="minorHAnsi"/>
          <w:sz w:val="24"/>
          <w:szCs w:val="24"/>
        </w:rPr>
        <w:t>JoiningDate</w:t>
      </w:r>
      <w:proofErr w:type="spellEnd"/>
      <w:r w:rsidRPr="00FF7B85">
        <w:rPr>
          <w:rFonts w:cstheme="minorHAnsi"/>
          <w:sz w:val="24"/>
          <w:szCs w:val="24"/>
        </w:rPr>
        <w:t xml:space="preserve">, and </w:t>
      </w:r>
      <w:proofErr w:type="spellStart"/>
      <w:r w:rsidRPr="00FF7B85">
        <w:rPr>
          <w:rFonts w:cstheme="minorHAnsi"/>
          <w:sz w:val="24"/>
          <w:szCs w:val="24"/>
        </w:rPr>
        <w:t>ActiveStatus</w:t>
      </w:r>
      <w:proofErr w:type="spellEnd"/>
      <w:r w:rsidRPr="00FF7B85">
        <w:rPr>
          <w:rFonts w:cstheme="minorHAnsi"/>
          <w:sz w:val="24"/>
          <w:szCs w:val="24"/>
        </w:rPr>
        <w:t xml:space="preserve"> using different data types. Insert sample data and perform queries to manipulate and retrieve data.</w:t>
      </w:r>
    </w:p>
    <w:p w14:paraId="0B11B105" w14:textId="77777777" w:rsidR="00D915A8" w:rsidRDefault="00D915A8" w:rsidP="006A181C">
      <w:pPr>
        <w:rPr>
          <w:rFonts w:cstheme="minorHAnsi"/>
          <w:sz w:val="24"/>
          <w:szCs w:val="24"/>
        </w:rPr>
      </w:pPr>
    </w:p>
    <w:p w14:paraId="11EC8ACB" w14:textId="18C82382" w:rsidR="00D915A8" w:rsidRPr="00D915A8" w:rsidRDefault="00D915A8" w:rsidP="00D915A8">
      <w:pPr>
        <w:numPr>
          <w:ilvl w:val="0"/>
          <w:numId w:val="4"/>
        </w:numPr>
        <w:rPr>
          <w:rFonts w:cstheme="minorHAnsi"/>
          <w:b/>
          <w:bCs/>
          <w:sz w:val="24"/>
          <w:szCs w:val="24"/>
        </w:rPr>
      </w:pPr>
      <w:r w:rsidRPr="00D915A8">
        <w:rPr>
          <w:rFonts w:cstheme="minorHAnsi"/>
          <w:b/>
          <w:bCs/>
          <w:sz w:val="24"/>
          <w:szCs w:val="24"/>
        </w:rPr>
        <w:t xml:space="preserve">CODE FOR CREATION OF </w:t>
      </w:r>
      <w:proofErr w:type="gramStart"/>
      <w:r w:rsidRPr="00D915A8">
        <w:rPr>
          <w:rFonts w:cstheme="minorHAnsi"/>
          <w:b/>
          <w:bCs/>
          <w:sz w:val="24"/>
          <w:szCs w:val="24"/>
        </w:rPr>
        <w:t>TABLE :</w:t>
      </w:r>
      <w:proofErr w:type="gramEnd"/>
      <w:r w:rsidRPr="00D915A8">
        <w:rPr>
          <w:rFonts w:cstheme="minorHAnsi"/>
          <w:b/>
          <w:bCs/>
          <w:sz w:val="24"/>
          <w:szCs w:val="24"/>
        </w:rPr>
        <w:t>-</w:t>
      </w:r>
    </w:p>
    <w:p w14:paraId="2BB20EBC" w14:textId="77777777" w:rsidR="00396AA5" w:rsidRPr="001437E3" w:rsidRDefault="00396AA5" w:rsidP="00396AA5">
      <w:pPr>
        <w:rPr>
          <w:rFonts w:cstheme="minorHAnsi"/>
        </w:rPr>
      </w:pPr>
      <w:r w:rsidRPr="001437E3">
        <w:rPr>
          <w:rFonts w:cstheme="minorHAnsi"/>
        </w:rPr>
        <w:t>CREATE DATABASE PRACTICAll3;</w:t>
      </w:r>
    </w:p>
    <w:p w14:paraId="68EC0AE6" w14:textId="77777777" w:rsidR="00396AA5" w:rsidRPr="001437E3" w:rsidRDefault="00396AA5" w:rsidP="00396AA5">
      <w:pPr>
        <w:rPr>
          <w:rFonts w:cstheme="minorHAnsi"/>
        </w:rPr>
      </w:pPr>
      <w:r w:rsidRPr="001437E3">
        <w:rPr>
          <w:rFonts w:cstheme="minorHAnsi"/>
        </w:rPr>
        <w:t>USE PRACTICAll3;</w:t>
      </w:r>
    </w:p>
    <w:p w14:paraId="426B1A22" w14:textId="77777777" w:rsidR="00396AA5" w:rsidRPr="001437E3" w:rsidRDefault="00396AA5" w:rsidP="00396AA5">
      <w:pPr>
        <w:rPr>
          <w:rFonts w:cstheme="minorHAnsi"/>
        </w:rPr>
      </w:pPr>
      <w:r w:rsidRPr="001437E3">
        <w:rPr>
          <w:rFonts w:cstheme="minorHAnsi"/>
        </w:rPr>
        <w:t>CREATE TABLE Employees (</w:t>
      </w:r>
    </w:p>
    <w:p w14:paraId="21D65881" w14:textId="77777777" w:rsidR="00396AA5" w:rsidRPr="001437E3" w:rsidRDefault="00396AA5" w:rsidP="00396AA5">
      <w:pPr>
        <w:rPr>
          <w:rFonts w:cstheme="minorHAnsi"/>
        </w:rPr>
      </w:pPr>
      <w:proofErr w:type="spellStart"/>
      <w:r w:rsidRPr="001437E3">
        <w:rPr>
          <w:rFonts w:cstheme="minorHAnsi"/>
        </w:rPr>
        <w:t>EmployeeID</w:t>
      </w:r>
      <w:proofErr w:type="spellEnd"/>
      <w:r w:rsidRPr="001437E3">
        <w:rPr>
          <w:rFonts w:cstheme="minorHAnsi"/>
        </w:rPr>
        <w:t xml:space="preserve"> INT PRIMARY KEY,</w:t>
      </w:r>
    </w:p>
    <w:p w14:paraId="370E11A6" w14:textId="77777777" w:rsidR="00396AA5" w:rsidRPr="001437E3" w:rsidRDefault="00396AA5" w:rsidP="00396AA5">
      <w:pPr>
        <w:rPr>
          <w:rFonts w:cstheme="minorHAnsi"/>
        </w:rPr>
      </w:pPr>
      <w:r w:rsidRPr="001437E3">
        <w:rPr>
          <w:rFonts w:cstheme="minorHAnsi"/>
        </w:rPr>
        <w:t xml:space="preserve">Name </w:t>
      </w:r>
      <w:proofErr w:type="gramStart"/>
      <w:r w:rsidRPr="001437E3">
        <w:rPr>
          <w:rFonts w:cstheme="minorHAnsi"/>
        </w:rPr>
        <w:t>VARCHAR(</w:t>
      </w:r>
      <w:proofErr w:type="gramEnd"/>
      <w:r w:rsidRPr="001437E3">
        <w:rPr>
          <w:rFonts w:cstheme="minorHAnsi"/>
        </w:rPr>
        <w:t>100),</w:t>
      </w:r>
    </w:p>
    <w:p w14:paraId="31C7DD67" w14:textId="77777777" w:rsidR="00396AA5" w:rsidRPr="001437E3" w:rsidRDefault="00396AA5" w:rsidP="00396AA5">
      <w:pPr>
        <w:rPr>
          <w:rFonts w:cstheme="minorHAnsi"/>
        </w:rPr>
      </w:pPr>
      <w:r w:rsidRPr="001437E3">
        <w:rPr>
          <w:rFonts w:cstheme="minorHAnsi"/>
        </w:rPr>
        <w:t xml:space="preserve">Salary </w:t>
      </w:r>
      <w:proofErr w:type="gramStart"/>
      <w:r w:rsidRPr="001437E3">
        <w:rPr>
          <w:rFonts w:cstheme="minorHAnsi"/>
        </w:rPr>
        <w:t>DECIMAL(</w:t>
      </w:r>
      <w:proofErr w:type="gramEnd"/>
      <w:r w:rsidRPr="001437E3">
        <w:rPr>
          <w:rFonts w:cstheme="minorHAnsi"/>
        </w:rPr>
        <w:t>10, 2),</w:t>
      </w:r>
    </w:p>
    <w:p w14:paraId="5B8598ED" w14:textId="77777777" w:rsidR="00396AA5" w:rsidRPr="001437E3" w:rsidRDefault="00396AA5" w:rsidP="00396AA5">
      <w:pPr>
        <w:rPr>
          <w:rFonts w:cstheme="minorHAnsi"/>
        </w:rPr>
      </w:pPr>
      <w:proofErr w:type="spellStart"/>
      <w:r w:rsidRPr="001437E3">
        <w:rPr>
          <w:rFonts w:cstheme="minorHAnsi"/>
        </w:rPr>
        <w:t>JoiningDate</w:t>
      </w:r>
      <w:proofErr w:type="spellEnd"/>
      <w:r w:rsidRPr="001437E3">
        <w:rPr>
          <w:rFonts w:cstheme="minorHAnsi"/>
        </w:rPr>
        <w:t xml:space="preserve"> DATE,</w:t>
      </w:r>
    </w:p>
    <w:p w14:paraId="0E67ECF7" w14:textId="2543ACFB" w:rsidR="00396AA5" w:rsidRPr="001437E3" w:rsidRDefault="00396AA5" w:rsidP="00396AA5">
      <w:pPr>
        <w:rPr>
          <w:rFonts w:cstheme="minorHAnsi"/>
        </w:rPr>
      </w:pPr>
      <w:proofErr w:type="spellStart"/>
      <w:r w:rsidRPr="001437E3">
        <w:rPr>
          <w:rFonts w:cstheme="minorHAnsi"/>
        </w:rPr>
        <w:t>ActiveStatus</w:t>
      </w:r>
      <w:proofErr w:type="spellEnd"/>
      <w:r w:rsidRPr="001437E3">
        <w:rPr>
          <w:rFonts w:cstheme="minorHAnsi"/>
        </w:rPr>
        <w:t xml:space="preserve"> BOOLEAN);</w:t>
      </w:r>
    </w:p>
    <w:p w14:paraId="4CA0CE00" w14:textId="43FA88EF" w:rsidR="00D915A8" w:rsidRDefault="00396AA5" w:rsidP="00396AA5">
      <w:pPr>
        <w:rPr>
          <w:rFonts w:cstheme="minorHAnsi"/>
        </w:rPr>
      </w:pPr>
      <w:r w:rsidRPr="001437E3">
        <w:rPr>
          <w:rFonts w:cstheme="minorHAnsi"/>
        </w:rPr>
        <w:t>select*FROM Employees</w:t>
      </w:r>
    </w:p>
    <w:p w14:paraId="63F98D0C" w14:textId="77777777" w:rsidR="001437E3" w:rsidRDefault="001437E3" w:rsidP="00396AA5">
      <w:pPr>
        <w:rPr>
          <w:rFonts w:cstheme="minorHAnsi"/>
        </w:rPr>
      </w:pPr>
    </w:p>
    <w:p w14:paraId="0D9A3C1B" w14:textId="31100448" w:rsidR="001437E3" w:rsidRPr="003425A3" w:rsidRDefault="003425A3" w:rsidP="003425A3">
      <w:pPr>
        <w:pStyle w:val="ListParagraph"/>
        <w:numPr>
          <w:ilvl w:val="0"/>
          <w:numId w:val="4"/>
        </w:num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anchor distT="0" distB="0" distL="114300" distR="114300" simplePos="0" relativeHeight="251658242" behindDoc="1" locked="0" layoutInCell="1" allowOverlap="1" wp14:anchorId="39E3DFC2" wp14:editId="6D830190">
            <wp:simplePos x="0" y="0"/>
            <wp:positionH relativeFrom="column">
              <wp:posOffset>137160</wp:posOffset>
            </wp:positionH>
            <wp:positionV relativeFrom="paragraph">
              <wp:posOffset>349885</wp:posOffset>
            </wp:positionV>
            <wp:extent cx="6156960" cy="3779520"/>
            <wp:effectExtent l="0" t="0" r="0" b="0"/>
            <wp:wrapTight wrapText="bothSides">
              <wp:wrapPolygon edited="0">
                <wp:start x="0" y="0"/>
                <wp:lineTo x="0" y="21448"/>
                <wp:lineTo x="21520" y="21448"/>
                <wp:lineTo x="21520" y="0"/>
                <wp:lineTo x="0" y="0"/>
              </wp:wrapPolygon>
            </wp:wrapTight>
            <wp:docPr id="5202674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67495" name="Picture 52026749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3425A3">
        <w:rPr>
          <w:rFonts w:cstheme="minorHAnsi"/>
          <w:b/>
          <w:bCs/>
        </w:rPr>
        <w:t>OUTPUT :</w:t>
      </w:r>
      <w:proofErr w:type="gramEnd"/>
      <w:r w:rsidRPr="003425A3">
        <w:rPr>
          <w:rFonts w:cstheme="minorHAnsi"/>
          <w:b/>
          <w:bCs/>
        </w:rPr>
        <w:t>-</w:t>
      </w:r>
    </w:p>
    <w:p w14:paraId="3F56BCAF" w14:textId="77777777" w:rsidR="00650005" w:rsidRDefault="00650005" w:rsidP="00650005">
      <w:pPr>
        <w:pStyle w:val="ListParagraph"/>
        <w:numPr>
          <w:ilvl w:val="0"/>
          <w:numId w:val="4"/>
        </w:numPr>
        <w:spacing w:line="256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CODE FOR INSERTION OF SAMPLE </w:t>
      </w:r>
      <w:proofErr w:type="gramStart"/>
      <w:r>
        <w:rPr>
          <w:b/>
          <w:bCs/>
          <w:sz w:val="24"/>
          <w:szCs w:val="24"/>
        </w:rPr>
        <w:t>DATA :</w:t>
      </w:r>
      <w:proofErr w:type="gramEnd"/>
      <w:r>
        <w:rPr>
          <w:b/>
          <w:bCs/>
          <w:sz w:val="24"/>
          <w:szCs w:val="24"/>
        </w:rPr>
        <w:t>-</w:t>
      </w:r>
    </w:p>
    <w:p w14:paraId="7D9159A4" w14:textId="77777777" w:rsidR="00650005" w:rsidRDefault="00650005" w:rsidP="00650005"/>
    <w:p w14:paraId="4C28E123" w14:textId="77777777" w:rsidR="00650005" w:rsidRDefault="00650005" w:rsidP="00650005">
      <w:r>
        <w:t>INSERT INTO Employees (</w:t>
      </w:r>
      <w:proofErr w:type="spellStart"/>
      <w:r>
        <w:t>EmployeeID</w:t>
      </w:r>
      <w:proofErr w:type="spellEnd"/>
      <w:r>
        <w:t xml:space="preserve">, Name, Salary, </w:t>
      </w:r>
      <w:proofErr w:type="spellStart"/>
      <w:r>
        <w:t>JoiningDate</w:t>
      </w:r>
      <w:proofErr w:type="spellEnd"/>
      <w:r>
        <w:t xml:space="preserve">, </w:t>
      </w:r>
      <w:proofErr w:type="spellStart"/>
      <w:r>
        <w:t>ActiveStatus</w:t>
      </w:r>
      <w:proofErr w:type="spellEnd"/>
      <w:r>
        <w:t>)</w:t>
      </w:r>
    </w:p>
    <w:p w14:paraId="5751DF98" w14:textId="77777777" w:rsidR="00650005" w:rsidRDefault="00650005" w:rsidP="00650005">
      <w:r>
        <w:t>VALUES</w:t>
      </w:r>
    </w:p>
    <w:p w14:paraId="7AFBA8ED" w14:textId="438ADA41" w:rsidR="00650005" w:rsidRDefault="00650005" w:rsidP="00650005">
      <w:r>
        <w:t>(101, 'SA</w:t>
      </w:r>
      <w:r w:rsidR="00C92CC1">
        <w:t>I GITE</w:t>
      </w:r>
      <w:r>
        <w:t>', '85000.00', '2023-02-18', TRUE),</w:t>
      </w:r>
      <w:r>
        <w:br/>
        <w:t>(102, 'Avery Knight', 55000.00, '2020-06-15', FALSE),</w:t>
      </w:r>
      <w:r>
        <w:br/>
        <w:t>(103, 'Lena Brooks', 62000.50, '2019-03-10', TRUE),</w:t>
      </w:r>
      <w:r>
        <w:br/>
        <w:t>(104, 'Kai Thornton', 48000.75, '2021-01-25', FALSE),</w:t>
      </w:r>
      <w:r>
        <w:br/>
        <w:t>(105, 'Zane Holloway', 75000.00, '2018-11-01', TRUE),</w:t>
      </w:r>
      <w:r>
        <w:br/>
        <w:t>(106, 'Nova Chandler', 51000.00, '2022-08-20', FALSE);</w:t>
      </w:r>
    </w:p>
    <w:p w14:paraId="238C7CB8" w14:textId="77777777" w:rsidR="00650005" w:rsidRDefault="00650005" w:rsidP="00650005"/>
    <w:p w14:paraId="5F99529E" w14:textId="77777777" w:rsidR="00650005" w:rsidRDefault="00650005" w:rsidP="00650005">
      <w:r>
        <w:t>SELECT * FROM Employees</w:t>
      </w:r>
    </w:p>
    <w:p w14:paraId="180364F2" w14:textId="77777777" w:rsidR="00650005" w:rsidRDefault="00650005" w:rsidP="00650005"/>
    <w:p w14:paraId="554460D1" w14:textId="024B047B" w:rsidR="00650005" w:rsidRDefault="00650005" w:rsidP="00650005">
      <w:pPr>
        <w:pStyle w:val="ListParagraph"/>
        <w:numPr>
          <w:ilvl w:val="0"/>
          <w:numId w:val="4"/>
        </w:numPr>
        <w:spacing w:line="256" w:lineRule="auto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 :</w:t>
      </w:r>
      <w:proofErr w:type="gramEnd"/>
      <w:r>
        <w:rPr>
          <w:b/>
          <w:bCs/>
          <w:sz w:val="24"/>
          <w:szCs w:val="24"/>
        </w:rPr>
        <w:t xml:space="preserve">- </w:t>
      </w:r>
    </w:p>
    <w:p w14:paraId="309F562F" w14:textId="4592F6E1" w:rsidR="003E0283" w:rsidRDefault="00E51DE8" w:rsidP="003E0283">
      <w:pPr>
        <w:pStyle w:val="ListParagraph"/>
        <w:spacing w:line="256" w:lineRule="auto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3368" behindDoc="1" locked="0" layoutInCell="1" allowOverlap="1" wp14:anchorId="42182FE4" wp14:editId="5DB7D4D0">
            <wp:simplePos x="0" y="0"/>
            <wp:positionH relativeFrom="column">
              <wp:posOffset>15240</wp:posOffset>
            </wp:positionH>
            <wp:positionV relativeFrom="paragraph">
              <wp:posOffset>375920</wp:posOffset>
            </wp:positionV>
            <wp:extent cx="5905500" cy="4061460"/>
            <wp:effectExtent l="0" t="0" r="0" b="0"/>
            <wp:wrapTight wrapText="bothSides">
              <wp:wrapPolygon edited="0">
                <wp:start x="0" y="0"/>
                <wp:lineTo x="0" y="21478"/>
                <wp:lineTo x="21530" y="21478"/>
                <wp:lineTo x="21530" y="0"/>
                <wp:lineTo x="0" y="0"/>
              </wp:wrapPolygon>
            </wp:wrapTight>
            <wp:docPr id="122276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669" name="Picture 1222766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352EB" w14:textId="7B213FA1" w:rsidR="001F2922" w:rsidRDefault="001F2922" w:rsidP="003E0283">
      <w:pPr>
        <w:pStyle w:val="ListParagraph"/>
        <w:spacing w:line="256" w:lineRule="auto"/>
        <w:rPr>
          <w:b/>
          <w:bCs/>
          <w:sz w:val="24"/>
          <w:szCs w:val="24"/>
        </w:rPr>
      </w:pPr>
    </w:p>
    <w:p w14:paraId="0F91F234" w14:textId="7D9DFD6C" w:rsidR="003425A3" w:rsidRPr="003425A3" w:rsidRDefault="003425A3" w:rsidP="003425A3">
      <w:pPr>
        <w:pStyle w:val="ListParagraph"/>
        <w:rPr>
          <w:rFonts w:cstheme="minorHAnsi"/>
          <w:b/>
          <w:bCs/>
          <w:sz w:val="24"/>
          <w:szCs w:val="24"/>
        </w:rPr>
      </w:pPr>
    </w:p>
    <w:p w14:paraId="28ADDF38" w14:textId="77777777" w:rsidR="00D915A8" w:rsidRPr="006A181C" w:rsidRDefault="00D915A8" w:rsidP="006A181C">
      <w:pPr>
        <w:rPr>
          <w:rFonts w:cstheme="minorHAnsi"/>
          <w:sz w:val="24"/>
          <w:szCs w:val="24"/>
        </w:rPr>
      </w:pPr>
    </w:p>
    <w:p w14:paraId="18F88103" w14:textId="77777777" w:rsidR="006A181C" w:rsidRDefault="006A181C" w:rsidP="0005669A">
      <w:pPr>
        <w:rPr>
          <w:rFonts w:ascii="Arial Black" w:hAnsi="Arial Black"/>
          <w:b/>
          <w:bCs/>
          <w:sz w:val="40"/>
          <w:szCs w:val="40"/>
        </w:rPr>
      </w:pPr>
    </w:p>
    <w:p w14:paraId="4C36C11B" w14:textId="3232B070" w:rsidR="00A97E11" w:rsidRDefault="00A97E11" w:rsidP="00A97E11">
      <w:pPr>
        <w:numPr>
          <w:ilvl w:val="0"/>
          <w:numId w:val="7"/>
        </w:numPr>
        <w:rPr>
          <w:rFonts w:cstheme="minorHAnsi"/>
          <w:b/>
          <w:bCs/>
          <w:sz w:val="24"/>
          <w:szCs w:val="24"/>
        </w:rPr>
      </w:pPr>
      <w:r w:rsidRPr="00A97E11">
        <w:rPr>
          <w:rFonts w:cstheme="minorHAnsi"/>
          <w:b/>
          <w:bCs/>
          <w:sz w:val="24"/>
          <w:szCs w:val="24"/>
        </w:rPr>
        <w:t xml:space="preserve">CODE FOR PERFORMING QUERIES TO MANIPULATE AND RETRIEVE </w:t>
      </w:r>
      <w:proofErr w:type="gramStart"/>
      <w:r w:rsidRPr="00A97E11">
        <w:rPr>
          <w:rFonts w:cstheme="minorHAnsi"/>
          <w:b/>
          <w:bCs/>
          <w:sz w:val="24"/>
          <w:szCs w:val="24"/>
        </w:rPr>
        <w:t>DATA :</w:t>
      </w:r>
      <w:proofErr w:type="gramEnd"/>
      <w:r w:rsidRPr="00A97E11">
        <w:rPr>
          <w:rFonts w:cstheme="minorHAnsi"/>
          <w:b/>
          <w:bCs/>
          <w:sz w:val="24"/>
          <w:szCs w:val="24"/>
        </w:rPr>
        <w:t>-</w:t>
      </w:r>
    </w:p>
    <w:p w14:paraId="3D85CD3F" w14:textId="77777777" w:rsidR="005E32A2" w:rsidRPr="00A97E11" w:rsidRDefault="005E32A2" w:rsidP="005E32A2">
      <w:pPr>
        <w:ind w:left="720"/>
        <w:rPr>
          <w:rFonts w:cstheme="minorHAnsi"/>
          <w:b/>
          <w:bCs/>
          <w:sz w:val="16"/>
          <w:szCs w:val="16"/>
        </w:rPr>
      </w:pPr>
    </w:p>
    <w:p w14:paraId="3722D08F" w14:textId="78298A3F" w:rsidR="00A97E11" w:rsidRPr="00A97E11" w:rsidRDefault="00A97E11" w:rsidP="00A97E11">
      <w:pPr>
        <w:numPr>
          <w:ilvl w:val="0"/>
          <w:numId w:val="8"/>
        </w:numPr>
        <w:rPr>
          <w:rFonts w:cstheme="minorHAnsi"/>
          <w:sz w:val="24"/>
          <w:szCs w:val="24"/>
        </w:rPr>
      </w:pPr>
      <w:r w:rsidRPr="00A97E11">
        <w:rPr>
          <w:rFonts w:cstheme="minorHAnsi"/>
          <w:sz w:val="24"/>
          <w:szCs w:val="24"/>
        </w:rPr>
        <w:t>SELECT * FROM Employees</w:t>
      </w:r>
    </w:p>
    <w:p w14:paraId="4DA7E02E" w14:textId="1569C502" w:rsidR="00A97E11" w:rsidRPr="00B3395B" w:rsidRDefault="005A2FC3" w:rsidP="00B3395B">
      <w:pPr>
        <w:pStyle w:val="ListParagraph"/>
        <w:numPr>
          <w:ilvl w:val="0"/>
          <w:numId w:val="7"/>
        </w:numPr>
        <w:rPr>
          <w:rFonts w:cstheme="minorHAnsi"/>
          <w:b/>
          <w:bCs/>
          <w:sz w:val="40"/>
          <w:szCs w:val="40"/>
        </w:rPr>
      </w:pPr>
      <w:r w:rsidRPr="00B3395B">
        <w:rPr>
          <w:rFonts w:cstheme="minorHAnsi"/>
          <w:noProof/>
          <w:sz w:val="40"/>
          <w:szCs w:val="40"/>
        </w:rPr>
        <w:drawing>
          <wp:anchor distT="0" distB="0" distL="114300" distR="114300" simplePos="0" relativeHeight="251658243" behindDoc="1" locked="0" layoutInCell="1" allowOverlap="1" wp14:anchorId="05E352EE" wp14:editId="7973B6D4">
            <wp:simplePos x="0" y="0"/>
            <wp:positionH relativeFrom="column">
              <wp:posOffset>259080</wp:posOffset>
            </wp:positionH>
            <wp:positionV relativeFrom="paragraph">
              <wp:posOffset>469900</wp:posOffset>
            </wp:positionV>
            <wp:extent cx="5814060" cy="3270250"/>
            <wp:effectExtent l="0" t="0" r="0" b="6350"/>
            <wp:wrapTight wrapText="bothSides">
              <wp:wrapPolygon edited="0">
                <wp:start x="0" y="0"/>
                <wp:lineTo x="0" y="21516"/>
                <wp:lineTo x="21515" y="21516"/>
                <wp:lineTo x="21515" y="0"/>
                <wp:lineTo x="0" y="0"/>
              </wp:wrapPolygon>
            </wp:wrapTight>
            <wp:docPr id="14482125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12528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3270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B3395B" w:rsidRPr="00B3395B">
        <w:rPr>
          <w:rFonts w:cstheme="minorHAnsi"/>
          <w:b/>
          <w:bCs/>
          <w:sz w:val="24"/>
          <w:szCs w:val="24"/>
        </w:rPr>
        <w:t>OUTPUT :</w:t>
      </w:r>
      <w:proofErr w:type="gramEnd"/>
      <w:r w:rsidR="00B3395B" w:rsidRPr="00B3395B">
        <w:rPr>
          <w:rFonts w:cstheme="minorHAnsi"/>
          <w:b/>
          <w:bCs/>
          <w:sz w:val="24"/>
          <w:szCs w:val="24"/>
        </w:rPr>
        <w:t>-</w:t>
      </w:r>
    </w:p>
    <w:p w14:paraId="24ABA542" w14:textId="1C32B75B" w:rsidR="0005669A" w:rsidRDefault="0005669A" w:rsidP="005E32A2">
      <w:pPr>
        <w:ind w:firstLine="720"/>
        <w:rPr>
          <w:rFonts w:ascii="Arial Black" w:hAnsi="Arial Black"/>
          <w:b/>
          <w:bCs/>
          <w:sz w:val="16"/>
          <w:szCs w:val="16"/>
        </w:rPr>
      </w:pPr>
    </w:p>
    <w:p w14:paraId="160A8D77" w14:textId="5F5650C3" w:rsidR="007260CD" w:rsidRDefault="007260CD" w:rsidP="007260CD">
      <w:pPr>
        <w:numPr>
          <w:ilvl w:val="0"/>
          <w:numId w:val="9"/>
        </w:numPr>
        <w:rPr>
          <w:rFonts w:cstheme="minorHAnsi"/>
          <w:sz w:val="24"/>
          <w:szCs w:val="24"/>
        </w:rPr>
      </w:pPr>
      <w:r w:rsidRPr="007260CD">
        <w:rPr>
          <w:rFonts w:cstheme="minorHAnsi"/>
          <w:sz w:val="24"/>
          <w:szCs w:val="24"/>
        </w:rPr>
        <w:t xml:space="preserve">SELECT * FROM Employees WHERE Salary &gt; </w:t>
      </w:r>
      <w:proofErr w:type="gramStart"/>
      <w:r w:rsidRPr="007260CD">
        <w:rPr>
          <w:rFonts w:cstheme="minorHAnsi"/>
          <w:sz w:val="24"/>
          <w:szCs w:val="24"/>
        </w:rPr>
        <w:t>60000</w:t>
      </w:r>
      <w:r>
        <w:rPr>
          <w:rFonts w:cstheme="minorHAnsi"/>
          <w:sz w:val="24"/>
          <w:szCs w:val="24"/>
        </w:rPr>
        <w:t xml:space="preserve"> </w:t>
      </w:r>
      <w:r w:rsidRPr="007260CD">
        <w:rPr>
          <w:rFonts w:cstheme="minorHAnsi"/>
          <w:sz w:val="24"/>
          <w:szCs w:val="24"/>
        </w:rPr>
        <w:t>;</w:t>
      </w:r>
      <w:proofErr w:type="gramEnd"/>
    </w:p>
    <w:p w14:paraId="76891A1E" w14:textId="77777777" w:rsidR="002315E5" w:rsidRDefault="00334E3F" w:rsidP="002315E5">
      <w:pPr>
        <w:ind w:left="720"/>
        <w:rPr>
          <w:rFonts w:cstheme="minorHAnsi"/>
          <w:b/>
          <w:bCs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58244" behindDoc="1" locked="0" layoutInCell="1" allowOverlap="1" wp14:anchorId="34DCB07D" wp14:editId="32BF98DE">
            <wp:simplePos x="0" y="0"/>
            <wp:positionH relativeFrom="column">
              <wp:posOffset>220980</wp:posOffset>
            </wp:positionH>
            <wp:positionV relativeFrom="paragraph">
              <wp:posOffset>219710</wp:posOffset>
            </wp:positionV>
            <wp:extent cx="5852160" cy="3368040"/>
            <wp:effectExtent l="0" t="0" r="0" b="3810"/>
            <wp:wrapTight wrapText="bothSides">
              <wp:wrapPolygon edited="0">
                <wp:start x="0" y="0"/>
                <wp:lineTo x="0" y="21502"/>
                <wp:lineTo x="21516" y="21502"/>
                <wp:lineTo x="21516" y="0"/>
                <wp:lineTo x="0" y="0"/>
              </wp:wrapPolygon>
            </wp:wrapTight>
            <wp:docPr id="9228894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89449" name="Picture 92288944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25132D" w:rsidRPr="0025132D">
        <w:rPr>
          <w:rFonts w:cstheme="minorHAnsi"/>
          <w:b/>
          <w:bCs/>
          <w:sz w:val="24"/>
          <w:szCs w:val="24"/>
        </w:rPr>
        <w:t>OUTPUT :</w:t>
      </w:r>
      <w:proofErr w:type="gramEnd"/>
      <w:r w:rsidR="0025132D" w:rsidRPr="0025132D">
        <w:rPr>
          <w:rFonts w:cstheme="minorHAnsi"/>
          <w:b/>
          <w:bCs/>
          <w:sz w:val="24"/>
          <w:szCs w:val="24"/>
        </w:rPr>
        <w:t>-</w:t>
      </w:r>
    </w:p>
    <w:p w14:paraId="62B388AD" w14:textId="2F1B87EB" w:rsidR="002315E5" w:rsidRPr="002315E5" w:rsidRDefault="009966C1" w:rsidP="002315E5">
      <w:pPr>
        <w:ind w:left="720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3.</w:t>
      </w:r>
      <w:r w:rsidR="002315E5">
        <w:t xml:space="preserve">SELECT * FROM Employees WHERE </w:t>
      </w:r>
      <w:proofErr w:type="spellStart"/>
      <w:r w:rsidR="002315E5">
        <w:t>JoiningDate</w:t>
      </w:r>
      <w:proofErr w:type="spellEnd"/>
      <w:r w:rsidR="002315E5">
        <w:t xml:space="preserve"> &lt; '2022-08-20';</w:t>
      </w:r>
    </w:p>
    <w:p w14:paraId="1C8F31C3" w14:textId="7EBDA32D" w:rsidR="002315E5" w:rsidRDefault="002315E5" w:rsidP="002315E5">
      <w:pPr>
        <w:pStyle w:val="ListParagraph"/>
        <w:numPr>
          <w:ilvl w:val="0"/>
          <w:numId w:val="7"/>
        </w:numPr>
        <w:spacing w:line="256" w:lineRule="auto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5" behindDoc="1" locked="0" layoutInCell="1" allowOverlap="1" wp14:anchorId="1E1D3CD5" wp14:editId="0C83609D">
            <wp:simplePos x="0" y="0"/>
            <wp:positionH relativeFrom="column">
              <wp:posOffset>198120</wp:posOffset>
            </wp:positionH>
            <wp:positionV relativeFrom="paragraph">
              <wp:posOffset>322580</wp:posOffset>
            </wp:positionV>
            <wp:extent cx="5951220" cy="3581400"/>
            <wp:effectExtent l="0" t="0" r="0" b="0"/>
            <wp:wrapTight wrapText="bothSides">
              <wp:wrapPolygon edited="0">
                <wp:start x="0" y="0"/>
                <wp:lineTo x="0" y="21485"/>
                <wp:lineTo x="21503" y="21485"/>
                <wp:lineTo x="21503" y="0"/>
                <wp:lineTo x="0" y="0"/>
              </wp:wrapPolygon>
            </wp:wrapTight>
            <wp:docPr id="2089928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2824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3581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b/>
          <w:bCs/>
          <w:sz w:val="24"/>
          <w:szCs w:val="24"/>
        </w:rPr>
        <w:t>OUTPUT :</w:t>
      </w:r>
      <w:proofErr w:type="gramEnd"/>
      <w:r>
        <w:rPr>
          <w:b/>
          <w:bCs/>
          <w:sz w:val="24"/>
          <w:szCs w:val="24"/>
        </w:rPr>
        <w:t>-</w:t>
      </w:r>
    </w:p>
    <w:p w14:paraId="4122B07D" w14:textId="5468E8A2" w:rsidR="007260CD" w:rsidRDefault="007260CD" w:rsidP="007260CD">
      <w:pPr>
        <w:ind w:left="720"/>
        <w:rPr>
          <w:rFonts w:cstheme="minorHAnsi"/>
          <w:sz w:val="24"/>
          <w:szCs w:val="24"/>
        </w:rPr>
      </w:pPr>
    </w:p>
    <w:p w14:paraId="7B9D5422" w14:textId="77777777" w:rsidR="009A1E27" w:rsidRDefault="009A1E27" w:rsidP="00E936F7">
      <w:pPr>
        <w:pStyle w:val="ListParagraph"/>
        <w:rPr>
          <w:rFonts w:cstheme="minorHAnsi"/>
          <w:sz w:val="24"/>
          <w:szCs w:val="24"/>
        </w:rPr>
      </w:pPr>
    </w:p>
    <w:p w14:paraId="025F7EDF" w14:textId="77777777" w:rsidR="009A1E27" w:rsidRDefault="009A1E27" w:rsidP="00E936F7">
      <w:pPr>
        <w:pStyle w:val="ListParagraph"/>
        <w:rPr>
          <w:rFonts w:cstheme="minorHAnsi"/>
          <w:sz w:val="24"/>
          <w:szCs w:val="24"/>
        </w:rPr>
      </w:pPr>
    </w:p>
    <w:p w14:paraId="20E722E6" w14:textId="5DB1A04C" w:rsidR="00F71972" w:rsidRPr="00E936F7" w:rsidRDefault="00E936F7" w:rsidP="00E936F7">
      <w:pPr>
        <w:pStyle w:val="ListParagraph"/>
        <w:rPr>
          <w:rFonts w:cstheme="minorHAnsi"/>
          <w:sz w:val="24"/>
          <w:szCs w:val="24"/>
        </w:rPr>
      </w:pPr>
      <w:r w:rsidRPr="00E936F7">
        <w:rPr>
          <w:rFonts w:cstheme="minorHAnsi"/>
          <w:sz w:val="24"/>
          <w:szCs w:val="24"/>
        </w:rPr>
        <w:lastRenderedPageBreak/>
        <w:t>4.</w:t>
      </w:r>
      <w:r w:rsidR="00F71972" w:rsidRPr="00E936F7">
        <w:rPr>
          <w:rFonts w:cstheme="minorHAnsi"/>
          <w:sz w:val="24"/>
          <w:szCs w:val="24"/>
        </w:rPr>
        <w:t>UPDATE Employees</w:t>
      </w:r>
    </w:p>
    <w:p w14:paraId="5E328F4B" w14:textId="77777777" w:rsidR="00F71972" w:rsidRPr="00F71972" w:rsidRDefault="00F71972" w:rsidP="00F71972">
      <w:pPr>
        <w:ind w:left="720"/>
        <w:rPr>
          <w:rFonts w:cstheme="minorHAnsi"/>
          <w:sz w:val="24"/>
          <w:szCs w:val="24"/>
        </w:rPr>
      </w:pPr>
      <w:r w:rsidRPr="00F71972">
        <w:rPr>
          <w:rFonts w:cstheme="minorHAnsi"/>
          <w:sz w:val="24"/>
          <w:szCs w:val="24"/>
        </w:rPr>
        <w:t>SET Salary = 58000.00</w:t>
      </w:r>
    </w:p>
    <w:p w14:paraId="54B023DC" w14:textId="77777777" w:rsidR="00F71972" w:rsidRPr="00F71972" w:rsidRDefault="00F71972" w:rsidP="00F71972">
      <w:pPr>
        <w:ind w:left="720"/>
        <w:rPr>
          <w:rFonts w:cstheme="minorHAnsi"/>
          <w:sz w:val="24"/>
          <w:szCs w:val="24"/>
        </w:rPr>
      </w:pPr>
      <w:r w:rsidRPr="00F71972">
        <w:rPr>
          <w:rFonts w:cstheme="minorHAnsi"/>
          <w:sz w:val="24"/>
          <w:szCs w:val="24"/>
        </w:rPr>
        <w:t xml:space="preserve">WHERE </w:t>
      </w:r>
      <w:proofErr w:type="spellStart"/>
      <w:r w:rsidRPr="00F71972">
        <w:rPr>
          <w:rFonts w:cstheme="minorHAnsi"/>
          <w:sz w:val="24"/>
          <w:szCs w:val="24"/>
        </w:rPr>
        <w:t>EmployeeID</w:t>
      </w:r>
      <w:proofErr w:type="spellEnd"/>
      <w:r w:rsidRPr="00F71972">
        <w:rPr>
          <w:rFonts w:cstheme="minorHAnsi"/>
          <w:sz w:val="24"/>
          <w:szCs w:val="24"/>
        </w:rPr>
        <w:t xml:space="preserve"> = 104;</w:t>
      </w:r>
    </w:p>
    <w:p w14:paraId="045C932E" w14:textId="77777777" w:rsidR="00F71972" w:rsidRPr="00F71972" w:rsidRDefault="00F71972" w:rsidP="00F71972">
      <w:pPr>
        <w:ind w:left="720"/>
        <w:rPr>
          <w:rFonts w:cstheme="minorHAnsi"/>
          <w:sz w:val="24"/>
          <w:szCs w:val="24"/>
        </w:rPr>
      </w:pPr>
    </w:p>
    <w:p w14:paraId="6E870088" w14:textId="77777777" w:rsidR="00F71972" w:rsidRPr="00F71972" w:rsidRDefault="00F71972" w:rsidP="00F71972">
      <w:pPr>
        <w:ind w:left="720"/>
        <w:rPr>
          <w:rFonts w:cstheme="minorHAnsi"/>
          <w:sz w:val="24"/>
          <w:szCs w:val="24"/>
        </w:rPr>
      </w:pPr>
      <w:r w:rsidRPr="00F71972">
        <w:rPr>
          <w:rFonts w:cstheme="minorHAnsi"/>
          <w:sz w:val="24"/>
          <w:szCs w:val="24"/>
        </w:rPr>
        <w:t>SELECT Name, Salary</w:t>
      </w:r>
    </w:p>
    <w:p w14:paraId="4C2C63C8" w14:textId="77777777" w:rsidR="00F71972" w:rsidRPr="00F71972" w:rsidRDefault="00F71972" w:rsidP="00F71972">
      <w:pPr>
        <w:ind w:left="720"/>
        <w:rPr>
          <w:rFonts w:cstheme="minorHAnsi"/>
          <w:sz w:val="24"/>
          <w:szCs w:val="24"/>
        </w:rPr>
      </w:pPr>
      <w:r w:rsidRPr="00F71972">
        <w:rPr>
          <w:rFonts w:cstheme="minorHAnsi"/>
          <w:sz w:val="24"/>
          <w:szCs w:val="24"/>
        </w:rPr>
        <w:t>FROM EMPLOYEES</w:t>
      </w:r>
    </w:p>
    <w:p w14:paraId="0880BB56" w14:textId="55D75DAE" w:rsidR="00E936F7" w:rsidRPr="00E51DE8" w:rsidRDefault="00F71972" w:rsidP="00E51DE8">
      <w:pPr>
        <w:ind w:left="720"/>
        <w:rPr>
          <w:rFonts w:cstheme="minorHAnsi"/>
          <w:sz w:val="24"/>
          <w:szCs w:val="24"/>
        </w:rPr>
      </w:pPr>
      <w:r w:rsidRPr="00F71972">
        <w:rPr>
          <w:rFonts w:cstheme="minorHAnsi"/>
          <w:sz w:val="24"/>
          <w:szCs w:val="24"/>
        </w:rPr>
        <w:t xml:space="preserve">WHERE </w:t>
      </w:r>
      <w:proofErr w:type="spellStart"/>
      <w:r w:rsidRPr="00F71972">
        <w:rPr>
          <w:rFonts w:cstheme="minorHAnsi"/>
          <w:sz w:val="24"/>
          <w:szCs w:val="24"/>
        </w:rPr>
        <w:t>EmployeeID</w:t>
      </w:r>
      <w:proofErr w:type="spellEnd"/>
      <w:r w:rsidRPr="00F71972">
        <w:rPr>
          <w:rFonts w:cstheme="minorHAnsi"/>
          <w:sz w:val="24"/>
          <w:szCs w:val="24"/>
        </w:rPr>
        <w:t xml:space="preserve"> = 104;</w:t>
      </w:r>
    </w:p>
    <w:p w14:paraId="3415B064" w14:textId="2D58C8AF" w:rsidR="00E936F7" w:rsidRPr="00F71972" w:rsidRDefault="00E936F7" w:rsidP="00EF5F1B">
      <w:pPr>
        <w:rPr>
          <w:rFonts w:cstheme="minorHAnsi"/>
        </w:rPr>
      </w:pPr>
    </w:p>
    <w:p w14:paraId="68457E2D" w14:textId="303C5F34" w:rsidR="00F06012" w:rsidRDefault="00FE59E8" w:rsidP="00FE59E8">
      <w:pPr>
        <w:numPr>
          <w:ilvl w:val="0"/>
          <w:numId w:val="7"/>
        </w:numPr>
        <w:rPr>
          <w:rFonts w:cstheme="minorHAnsi"/>
          <w:b/>
          <w:bCs/>
          <w:sz w:val="24"/>
          <w:szCs w:val="24"/>
        </w:rPr>
      </w:pPr>
      <w:r w:rsidRPr="00744F44">
        <w:rPr>
          <w:rFonts w:ascii="Arial Black" w:hAnsi="Arial Black"/>
          <w:b/>
          <w:bCs/>
          <w:noProof/>
          <w:sz w:val="16"/>
          <w:szCs w:val="16"/>
        </w:rPr>
        <w:drawing>
          <wp:anchor distT="0" distB="0" distL="114300" distR="114300" simplePos="0" relativeHeight="251658248" behindDoc="1" locked="0" layoutInCell="1" allowOverlap="1" wp14:anchorId="4BE05BFE" wp14:editId="6DADDCE9">
            <wp:simplePos x="0" y="0"/>
            <wp:positionH relativeFrom="column">
              <wp:posOffset>289560</wp:posOffset>
            </wp:positionH>
            <wp:positionV relativeFrom="paragraph">
              <wp:posOffset>274955</wp:posOffset>
            </wp:positionV>
            <wp:extent cx="5655310" cy="3840480"/>
            <wp:effectExtent l="0" t="0" r="2540" b="7620"/>
            <wp:wrapTight wrapText="bothSides">
              <wp:wrapPolygon edited="0">
                <wp:start x="0" y="0"/>
                <wp:lineTo x="0" y="21536"/>
                <wp:lineTo x="21537" y="21536"/>
                <wp:lineTo x="21537" y="0"/>
                <wp:lineTo x="0" y="0"/>
              </wp:wrapPolygon>
            </wp:wrapTight>
            <wp:docPr id="14887020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02015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310" cy="3840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F71972" w:rsidRPr="00F71972">
        <w:rPr>
          <w:rFonts w:cstheme="minorHAnsi"/>
          <w:b/>
          <w:bCs/>
          <w:sz w:val="24"/>
          <w:szCs w:val="24"/>
        </w:rPr>
        <w:t>OUTPUT :</w:t>
      </w:r>
      <w:proofErr w:type="gramEnd"/>
      <w:r w:rsidR="00F71972" w:rsidRPr="00F71972">
        <w:rPr>
          <w:rFonts w:cstheme="minorHAnsi"/>
          <w:b/>
          <w:bCs/>
          <w:sz w:val="24"/>
          <w:szCs w:val="24"/>
        </w:rPr>
        <w:t>-</w:t>
      </w:r>
    </w:p>
    <w:p w14:paraId="5A2EBAD7" w14:textId="77777777" w:rsidR="009A1E27" w:rsidRPr="007260CD" w:rsidRDefault="009A1E27" w:rsidP="009A1E27">
      <w:pPr>
        <w:ind w:left="720"/>
        <w:rPr>
          <w:rFonts w:cstheme="minorHAnsi"/>
          <w:b/>
          <w:bCs/>
          <w:sz w:val="24"/>
          <w:szCs w:val="24"/>
        </w:rPr>
      </w:pPr>
    </w:p>
    <w:p w14:paraId="7935EFF8" w14:textId="429434FA" w:rsidR="00744F44" w:rsidRPr="00744F44" w:rsidRDefault="00066326" w:rsidP="005E76E8">
      <w:pPr>
        <w:ind w:left="360"/>
        <w:rPr>
          <w:rFonts w:cstheme="minorHAnsi"/>
        </w:rPr>
      </w:pPr>
      <w:ins w:id="0" w:author="Microsoft Word" w:date="2025-04-10T01:34:00Z" w16du:dateUtc="2025-04-09T20:04:00Z">
        <w:r w:rsidRPr="00F06012">
          <w:rPr>
            <w:rFonts w:cstheme="minorHAnsi"/>
          </w:rPr>
          <w:t>5.</w:t>
        </w:r>
      </w:ins>
      <w:r w:rsidR="00744F44" w:rsidRPr="00744F44">
        <w:rPr>
          <w:rFonts w:cstheme="minorHAnsi"/>
        </w:rPr>
        <w:t>UPDATE Employees</w:t>
      </w:r>
    </w:p>
    <w:p w14:paraId="2543EEFD" w14:textId="5D0B1312" w:rsidR="00744F44" w:rsidRPr="00744F44" w:rsidRDefault="005E76E8" w:rsidP="005E76E8">
      <w:pPr>
        <w:rPr>
          <w:rFonts w:cstheme="minorHAnsi"/>
        </w:rPr>
      </w:pPr>
      <w:r>
        <w:rPr>
          <w:rFonts w:cstheme="minorHAnsi"/>
        </w:rPr>
        <w:t xml:space="preserve">       </w:t>
      </w:r>
      <w:r w:rsidR="00744F44" w:rsidRPr="00744F44">
        <w:rPr>
          <w:rFonts w:cstheme="minorHAnsi"/>
        </w:rPr>
        <w:t xml:space="preserve">SET </w:t>
      </w:r>
      <w:proofErr w:type="spellStart"/>
      <w:r w:rsidR="00744F44" w:rsidRPr="00744F44">
        <w:rPr>
          <w:rFonts w:cstheme="minorHAnsi"/>
        </w:rPr>
        <w:t>ActiveStatus</w:t>
      </w:r>
      <w:proofErr w:type="spellEnd"/>
      <w:r w:rsidR="00744F44" w:rsidRPr="00744F44">
        <w:rPr>
          <w:rFonts w:cstheme="minorHAnsi"/>
        </w:rPr>
        <w:t xml:space="preserve"> = TRUE</w:t>
      </w:r>
    </w:p>
    <w:p w14:paraId="7B62886D" w14:textId="43F1307D" w:rsidR="00744F44" w:rsidRPr="00FE59E8" w:rsidRDefault="005E76E8" w:rsidP="005E76E8">
      <w:pPr>
        <w:rPr>
          <w:rFonts w:ascii="Arial Black" w:hAnsi="Arial Black"/>
          <w:b/>
          <w:bCs/>
          <w:sz w:val="16"/>
          <w:szCs w:val="16"/>
        </w:rPr>
      </w:pPr>
      <w:r>
        <w:rPr>
          <w:rFonts w:cstheme="minorHAnsi"/>
        </w:rPr>
        <w:t xml:space="preserve">       </w:t>
      </w:r>
      <w:r w:rsidR="00744F44" w:rsidRPr="00744F44">
        <w:rPr>
          <w:rFonts w:cstheme="minorHAnsi"/>
        </w:rPr>
        <w:t xml:space="preserve">WHERE </w:t>
      </w:r>
      <w:proofErr w:type="spellStart"/>
      <w:r w:rsidR="00744F44" w:rsidRPr="00744F44">
        <w:rPr>
          <w:rFonts w:cstheme="minorHAnsi"/>
        </w:rPr>
        <w:t>EmployeeID</w:t>
      </w:r>
      <w:proofErr w:type="spellEnd"/>
      <w:r w:rsidR="00744F44" w:rsidRPr="00744F44">
        <w:rPr>
          <w:rFonts w:cstheme="minorHAnsi"/>
        </w:rPr>
        <w:t xml:space="preserve"> = 106;</w:t>
      </w:r>
    </w:p>
    <w:p w14:paraId="0E18B75C" w14:textId="5BEABE30" w:rsidR="00744F44" w:rsidRPr="00744F44" w:rsidRDefault="005E76E8" w:rsidP="005E76E8">
      <w:pPr>
        <w:rPr>
          <w:rFonts w:cstheme="minorHAnsi"/>
        </w:rPr>
      </w:pPr>
      <w:r>
        <w:rPr>
          <w:rFonts w:cstheme="minorHAnsi"/>
        </w:rPr>
        <w:t xml:space="preserve">       </w:t>
      </w:r>
      <w:r w:rsidR="00744F44" w:rsidRPr="00744F44">
        <w:rPr>
          <w:rFonts w:cstheme="minorHAnsi"/>
        </w:rPr>
        <w:t xml:space="preserve">SELECT Name, </w:t>
      </w:r>
      <w:proofErr w:type="spellStart"/>
      <w:r w:rsidR="00744F44" w:rsidRPr="00744F44">
        <w:rPr>
          <w:rFonts w:cstheme="minorHAnsi"/>
        </w:rPr>
        <w:t>ActiveStatus</w:t>
      </w:r>
      <w:proofErr w:type="spellEnd"/>
    </w:p>
    <w:p w14:paraId="653EFE57" w14:textId="0B24E040" w:rsidR="00744F44" w:rsidRPr="00744F44" w:rsidRDefault="005E76E8" w:rsidP="005E76E8">
      <w:pPr>
        <w:rPr>
          <w:rFonts w:cstheme="minorHAnsi"/>
        </w:rPr>
      </w:pPr>
      <w:r>
        <w:rPr>
          <w:rFonts w:cstheme="minorHAnsi"/>
        </w:rPr>
        <w:t xml:space="preserve">       </w:t>
      </w:r>
      <w:r w:rsidR="00744F44" w:rsidRPr="00744F44">
        <w:rPr>
          <w:rFonts w:cstheme="minorHAnsi"/>
        </w:rPr>
        <w:t>FROM EMPLOYEES</w:t>
      </w:r>
    </w:p>
    <w:p w14:paraId="58429534" w14:textId="4DDFE82E" w:rsidR="00744F44" w:rsidRPr="00744F44" w:rsidRDefault="005E76E8" w:rsidP="005E76E8">
      <w:pPr>
        <w:rPr>
          <w:rFonts w:ascii="Arial Black" w:hAnsi="Arial Black"/>
          <w:b/>
          <w:bCs/>
          <w:sz w:val="16"/>
          <w:szCs w:val="16"/>
        </w:rPr>
      </w:pPr>
      <w:r>
        <w:rPr>
          <w:rFonts w:cstheme="minorHAnsi"/>
        </w:rPr>
        <w:t xml:space="preserve">       </w:t>
      </w:r>
      <w:r w:rsidR="00744F44" w:rsidRPr="00744F44">
        <w:rPr>
          <w:rFonts w:cstheme="minorHAnsi"/>
        </w:rPr>
        <w:t xml:space="preserve">WHERE </w:t>
      </w:r>
      <w:proofErr w:type="spellStart"/>
      <w:r w:rsidR="00744F44" w:rsidRPr="00744F44">
        <w:rPr>
          <w:rFonts w:cstheme="minorHAnsi"/>
        </w:rPr>
        <w:t>EmployeeID</w:t>
      </w:r>
      <w:proofErr w:type="spellEnd"/>
      <w:r w:rsidR="00744F44" w:rsidRPr="00744F44">
        <w:rPr>
          <w:rFonts w:cstheme="minorHAnsi"/>
        </w:rPr>
        <w:t xml:space="preserve"> = 106;</w:t>
      </w:r>
    </w:p>
    <w:p w14:paraId="3F65DB10" w14:textId="77777777" w:rsidR="004D7264" w:rsidRDefault="00BA2652" w:rsidP="00CC55E1">
      <w:pPr>
        <w:numPr>
          <w:ilvl w:val="0"/>
          <w:numId w:val="13"/>
        </w:numPr>
        <w:rPr>
          <w:rFonts w:cstheme="minorHAnsi"/>
          <w:b/>
          <w:bCs/>
          <w:sz w:val="24"/>
          <w:szCs w:val="24"/>
        </w:rPr>
      </w:pPr>
      <w:r w:rsidRPr="00744F44">
        <w:rPr>
          <w:rFonts w:ascii="Arial Black" w:hAnsi="Arial Black"/>
          <w:b/>
          <w:bCs/>
          <w:noProof/>
          <w:sz w:val="16"/>
          <w:szCs w:val="16"/>
        </w:rPr>
        <w:lastRenderedPageBreak/>
        <w:drawing>
          <wp:anchor distT="0" distB="0" distL="114300" distR="114300" simplePos="0" relativeHeight="251658246" behindDoc="1" locked="0" layoutInCell="1" allowOverlap="1" wp14:anchorId="4BE05BFE" wp14:editId="4D1E3A59">
            <wp:simplePos x="0" y="0"/>
            <wp:positionH relativeFrom="column">
              <wp:posOffset>15240</wp:posOffset>
            </wp:positionH>
            <wp:positionV relativeFrom="paragraph">
              <wp:posOffset>563880</wp:posOffset>
            </wp:positionV>
            <wp:extent cx="5929630" cy="4099560"/>
            <wp:effectExtent l="0" t="0" r="0" b="0"/>
            <wp:wrapTight wrapText="bothSides">
              <wp:wrapPolygon edited="0">
                <wp:start x="0" y="0"/>
                <wp:lineTo x="0" y="21480"/>
                <wp:lineTo x="21512" y="21480"/>
                <wp:lineTo x="21512" y="0"/>
                <wp:lineTo x="0" y="0"/>
              </wp:wrapPolygon>
            </wp:wrapTight>
            <wp:docPr id="16595434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43487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4099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744F44" w:rsidRPr="00744F44">
        <w:rPr>
          <w:rFonts w:cstheme="minorHAnsi"/>
          <w:b/>
          <w:bCs/>
          <w:sz w:val="24"/>
          <w:szCs w:val="24"/>
        </w:rPr>
        <w:t>OUTPUT :</w:t>
      </w:r>
      <w:proofErr w:type="gramEnd"/>
      <w:r w:rsidR="00744F44" w:rsidRPr="00744F44">
        <w:rPr>
          <w:rFonts w:cstheme="minorHAnsi"/>
          <w:b/>
          <w:bCs/>
          <w:sz w:val="24"/>
          <w:szCs w:val="24"/>
        </w:rPr>
        <w:t>-</w:t>
      </w:r>
    </w:p>
    <w:p w14:paraId="424B87BA" w14:textId="77777777" w:rsidR="009A1E27" w:rsidRDefault="009A1E27" w:rsidP="004D7264">
      <w:pPr>
        <w:ind w:left="360"/>
        <w:jc w:val="center"/>
        <w:rPr>
          <w:rFonts w:ascii="Arial Black" w:hAnsi="Arial Black"/>
          <w:b/>
          <w:bCs/>
          <w:sz w:val="36"/>
          <w:szCs w:val="36"/>
        </w:rPr>
      </w:pPr>
    </w:p>
    <w:p w14:paraId="0F7AC91E" w14:textId="77777777" w:rsidR="009A1E27" w:rsidRDefault="009A1E27" w:rsidP="004D7264">
      <w:pPr>
        <w:ind w:left="360"/>
        <w:jc w:val="center"/>
        <w:rPr>
          <w:rFonts w:ascii="Arial Black" w:hAnsi="Arial Black"/>
          <w:b/>
          <w:bCs/>
          <w:sz w:val="36"/>
          <w:szCs w:val="36"/>
        </w:rPr>
      </w:pPr>
    </w:p>
    <w:p w14:paraId="4547F061" w14:textId="77777777" w:rsidR="009A1E27" w:rsidRDefault="009A1E27" w:rsidP="004D7264">
      <w:pPr>
        <w:ind w:left="360"/>
        <w:jc w:val="center"/>
        <w:rPr>
          <w:rFonts w:ascii="Arial Black" w:hAnsi="Arial Black"/>
          <w:b/>
          <w:bCs/>
          <w:sz w:val="36"/>
          <w:szCs w:val="36"/>
        </w:rPr>
      </w:pPr>
    </w:p>
    <w:p w14:paraId="16F5B137" w14:textId="77777777" w:rsidR="009A1E27" w:rsidRDefault="009A1E27" w:rsidP="004D7264">
      <w:pPr>
        <w:ind w:left="360"/>
        <w:jc w:val="center"/>
        <w:rPr>
          <w:rFonts w:ascii="Arial Black" w:hAnsi="Arial Black"/>
          <w:b/>
          <w:bCs/>
          <w:sz w:val="36"/>
          <w:szCs w:val="36"/>
        </w:rPr>
      </w:pPr>
    </w:p>
    <w:p w14:paraId="096AC548" w14:textId="77777777" w:rsidR="009A1E27" w:rsidRDefault="009A1E27" w:rsidP="004D7264">
      <w:pPr>
        <w:ind w:left="360"/>
        <w:jc w:val="center"/>
        <w:rPr>
          <w:rFonts w:ascii="Arial Black" w:hAnsi="Arial Black"/>
          <w:b/>
          <w:bCs/>
          <w:sz w:val="36"/>
          <w:szCs w:val="36"/>
        </w:rPr>
      </w:pPr>
    </w:p>
    <w:p w14:paraId="20760610" w14:textId="77777777" w:rsidR="009A1E27" w:rsidRDefault="009A1E27" w:rsidP="004D7264">
      <w:pPr>
        <w:ind w:left="360"/>
        <w:jc w:val="center"/>
        <w:rPr>
          <w:rFonts w:ascii="Arial Black" w:hAnsi="Arial Black"/>
          <w:b/>
          <w:bCs/>
          <w:sz w:val="36"/>
          <w:szCs w:val="36"/>
        </w:rPr>
      </w:pPr>
    </w:p>
    <w:p w14:paraId="0A61E0DF" w14:textId="77777777" w:rsidR="009A1E27" w:rsidRDefault="009A1E27" w:rsidP="004D7264">
      <w:pPr>
        <w:ind w:left="360"/>
        <w:jc w:val="center"/>
        <w:rPr>
          <w:rFonts w:ascii="Arial Black" w:hAnsi="Arial Black"/>
          <w:b/>
          <w:bCs/>
          <w:sz w:val="36"/>
          <w:szCs w:val="36"/>
        </w:rPr>
      </w:pPr>
    </w:p>
    <w:p w14:paraId="5DE64390" w14:textId="77777777" w:rsidR="009A1E27" w:rsidRDefault="009A1E27" w:rsidP="004D7264">
      <w:pPr>
        <w:ind w:left="360"/>
        <w:jc w:val="center"/>
        <w:rPr>
          <w:rFonts w:ascii="Arial Black" w:hAnsi="Arial Black"/>
          <w:b/>
          <w:bCs/>
          <w:sz w:val="36"/>
          <w:szCs w:val="36"/>
        </w:rPr>
      </w:pPr>
    </w:p>
    <w:p w14:paraId="0BA5AB9B" w14:textId="77777777" w:rsidR="00235EC8" w:rsidRDefault="00235EC8" w:rsidP="004D7264">
      <w:pPr>
        <w:ind w:left="360"/>
        <w:jc w:val="center"/>
        <w:rPr>
          <w:rFonts w:ascii="Arial Black" w:hAnsi="Arial Black"/>
          <w:b/>
          <w:bCs/>
          <w:sz w:val="36"/>
          <w:szCs w:val="36"/>
        </w:rPr>
      </w:pPr>
    </w:p>
    <w:p w14:paraId="6D05ACA2" w14:textId="1D3753FC" w:rsidR="00CC55E1" w:rsidRPr="004D7264" w:rsidRDefault="00E705FC" w:rsidP="004D7264">
      <w:pPr>
        <w:ind w:left="360"/>
        <w:jc w:val="center"/>
        <w:rPr>
          <w:rFonts w:cstheme="minorHAnsi"/>
          <w:b/>
          <w:bCs/>
        </w:rPr>
      </w:pPr>
      <w:r>
        <w:rPr>
          <w:rFonts w:ascii="Arial Black" w:hAnsi="Arial Black"/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70536" behindDoc="0" locked="0" layoutInCell="1" allowOverlap="1" wp14:anchorId="7A0D127E" wp14:editId="255A87D6">
                <wp:simplePos x="0" y="0"/>
                <wp:positionH relativeFrom="column">
                  <wp:posOffset>-295275</wp:posOffset>
                </wp:positionH>
                <wp:positionV relativeFrom="paragraph">
                  <wp:posOffset>439420</wp:posOffset>
                </wp:positionV>
                <wp:extent cx="6648450" cy="28575"/>
                <wp:effectExtent l="0" t="0" r="19050" b="28575"/>
                <wp:wrapNone/>
                <wp:docPr id="547593615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48450" cy="285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B64970" id="Straight Connector 24" o:spid="_x0000_s1026" style="position:absolute;flip:y;z-index:251670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3.25pt,34.6pt" to="500.25pt,3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" strokecolor="black [3200]" strokeweight="1.5pt">
                <v:stroke joinstyle="miter"/>
              </v:line>
            </w:pict>
          </mc:Fallback>
        </mc:AlternateContent>
      </w:r>
      <w:r w:rsidR="0005669A" w:rsidRPr="004D7264">
        <w:rPr>
          <w:rFonts w:ascii="Arial Black" w:hAnsi="Arial Black"/>
          <w:b/>
          <w:bCs/>
          <w:sz w:val="36"/>
          <w:szCs w:val="36"/>
        </w:rPr>
        <w:t xml:space="preserve">Lab File – Practical 4 </w:t>
      </w:r>
    </w:p>
    <w:p w14:paraId="04D962B2" w14:textId="0B537EE2" w:rsidR="00CC55E1" w:rsidRDefault="00CC55E1" w:rsidP="004D7264">
      <w:pPr>
        <w:jc w:val="center"/>
        <w:rPr>
          <w:rFonts w:ascii="Arial Black" w:hAnsi="Arial Black"/>
          <w:b/>
          <w:bCs/>
          <w:sz w:val="24"/>
          <w:szCs w:val="24"/>
          <w:u w:val="single"/>
        </w:rPr>
      </w:pPr>
    </w:p>
    <w:p w14:paraId="7EF61435" w14:textId="223FCE48" w:rsidR="0005669A" w:rsidRDefault="00CC55E1" w:rsidP="00CC55E1">
      <w:pPr>
        <w:rPr>
          <w:rFonts w:cstheme="minorHAnsi"/>
          <w:sz w:val="24"/>
          <w:szCs w:val="24"/>
        </w:rPr>
      </w:pPr>
      <w:r w:rsidRPr="00CC55E1">
        <w:rPr>
          <w:rFonts w:ascii="Arial Black" w:hAnsi="Arial Black"/>
          <w:b/>
          <w:bCs/>
          <w:sz w:val="28"/>
          <w:szCs w:val="28"/>
          <w:u w:val="single"/>
        </w:rPr>
        <w:t>Aim</w:t>
      </w:r>
      <w:r w:rsidRPr="00CC55E1">
        <w:rPr>
          <w:rFonts w:ascii="Arial Black" w:hAnsi="Arial Black"/>
          <w:b/>
          <w:bCs/>
          <w:sz w:val="24"/>
          <w:szCs w:val="24"/>
        </w:rPr>
        <w:t xml:space="preserve">: </w:t>
      </w:r>
      <w:r w:rsidRPr="00CC55E1">
        <w:rPr>
          <w:rFonts w:cstheme="minorHAnsi"/>
          <w:sz w:val="24"/>
          <w:szCs w:val="24"/>
        </w:rPr>
        <w:t xml:space="preserve">Create a table to store employee information with constraints like Primary </w:t>
      </w:r>
      <w:proofErr w:type="spellStart"/>
      <w:proofErr w:type="gramStart"/>
      <w:r w:rsidRPr="00CC55E1">
        <w:rPr>
          <w:rFonts w:cstheme="minorHAnsi"/>
          <w:sz w:val="24"/>
          <w:szCs w:val="24"/>
        </w:rPr>
        <w:t>Key,Foreign</w:t>
      </w:r>
      <w:proofErr w:type="spellEnd"/>
      <w:proofErr w:type="gramEnd"/>
      <w:r w:rsidRPr="00CC55E1">
        <w:rPr>
          <w:rFonts w:cstheme="minorHAnsi"/>
          <w:sz w:val="24"/>
          <w:szCs w:val="24"/>
        </w:rPr>
        <w:t xml:space="preserve"> Key, and Unique.</w:t>
      </w:r>
    </w:p>
    <w:p w14:paraId="2FF0DD20" w14:textId="77777777" w:rsidR="00CC55E1" w:rsidRDefault="00CC55E1" w:rsidP="00CC55E1">
      <w:pPr>
        <w:rPr>
          <w:rFonts w:cstheme="minorHAnsi"/>
          <w:sz w:val="24"/>
          <w:szCs w:val="24"/>
        </w:rPr>
      </w:pPr>
    </w:p>
    <w:p w14:paraId="6774B21C" w14:textId="2D4BAB37" w:rsidR="00CC55E1" w:rsidRDefault="00CC55E1" w:rsidP="00CC55E1">
      <w:pPr>
        <w:rPr>
          <w:rFonts w:cstheme="minorHAnsi"/>
          <w:sz w:val="24"/>
          <w:szCs w:val="24"/>
        </w:rPr>
      </w:pPr>
      <w:proofErr w:type="gramStart"/>
      <w:r w:rsidRPr="00CC55E1">
        <w:rPr>
          <w:rFonts w:cstheme="minorHAnsi"/>
          <w:b/>
          <w:bCs/>
          <w:sz w:val="28"/>
          <w:szCs w:val="28"/>
          <w:u w:val="single"/>
        </w:rPr>
        <w:t>Code</w:t>
      </w:r>
      <w:r>
        <w:rPr>
          <w:rFonts w:cstheme="minorHAnsi"/>
          <w:sz w:val="24"/>
          <w:szCs w:val="24"/>
        </w:rPr>
        <w:t xml:space="preserve"> :</w:t>
      </w:r>
      <w:proofErr w:type="gramEnd"/>
    </w:p>
    <w:p w14:paraId="62F505A0" w14:textId="77777777" w:rsidR="00B9239C" w:rsidRPr="000F7474" w:rsidRDefault="00B9239C" w:rsidP="00B9239C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CREATE TABLE Department (</w:t>
      </w:r>
    </w:p>
    <w:p w14:paraId="6CE5BB37" w14:textId="77777777" w:rsidR="00B9239C" w:rsidRPr="000F7474" w:rsidRDefault="00B9239C" w:rsidP="00B9239C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    </w:t>
      </w:r>
      <w:proofErr w:type="spellStart"/>
      <w:r w:rsidRPr="000F7474">
        <w:rPr>
          <w:rFonts w:cstheme="minorHAnsi"/>
          <w:sz w:val="20"/>
          <w:szCs w:val="20"/>
        </w:rPr>
        <w:t>DeptID</w:t>
      </w:r>
      <w:proofErr w:type="spellEnd"/>
      <w:r w:rsidRPr="000F7474">
        <w:rPr>
          <w:rFonts w:cstheme="minorHAnsi"/>
          <w:sz w:val="20"/>
          <w:szCs w:val="20"/>
        </w:rPr>
        <w:t xml:space="preserve"> INT PRIMARY KEY,</w:t>
      </w:r>
    </w:p>
    <w:p w14:paraId="444C22FE" w14:textId="77777777" w:rsidR="00B9239C" w:rsidRPr="000F7474" w:rsidRDefault="00B9239C" w:rsidP="00B9239C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    </w:t>
      </w:r>
      <w:proofErr w:type="spellStart"/>
      <w:r w:rsidRPr="000F7474">
        <w:rPr>
          <w:rFonts w:cstheme="minorHAnsi"/>
          <w:sz w:val="20"/>
          <w:szCs w:val="20"/>
        </w:rPr>
        <w:t>DeptName</w:t>
      </w:r>
      <w:proofErr w:type="spellEnd"/>
      <w:r w:rsidRPr="000F7474">
        <w:rPr>
          <w:rFonts w:cstheme="minorHAnsi"/>
          <w:sz w:val="20"/>
          <w:szCs w:val="20"/>
        </w:rPr>
        <w:t xml:space="preserve"> </w:t>
      </w:r>
      <w:proofErr w:type="gramStart"/>
      <w:r w:rsidRPr="000F7474">
        <w:rPr>
          <w:rFonts w:cstheme="minorHAnsi"/>
          <w:sz w:val="20"/>
          <w:szCs w:val="20"/>
        </w:rPr>
        <w:t>VARCHAR(</w:t>
      </w:r>
      <w:proofErr w:type="gramEnd"/>
      <w:r w:rsidRPr="000F7474">
        <w:rPr>
          <w:rFonts w:cstheme="minorHAnsi"/>
          <w:sz w:val="20"/>
          <w:szCs w:val="20"/>
        </w:rPr>
        <w:t>50) UNIQUE</w:t>
      </w:r>
    </w:p>
    <w:p w14:paraId="3EAB5884" w14:textId="08695ED6" w:rsidR="00B9239C" w:rsidRPr="000F7474" w:rsidRDefault="00B9239C" w:rsidP="00B9239C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);</w:t>
      </w:r>
    </w:p>
    <w:p w14:paraId="4E6FA3D5" w14:textId="77777777" w:rsidR="00B9239C" w:rsidRPr="000F7474" w:rsidRDefault="00B9239C" w:rsidP="00B9239C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-- Create Employee Table</w:t>
      </w:r>
    </w:p>
    <w:p w14:paraId="2BED0117" w14:textId="77777777" w:rsidR="00B9239C" w:rsidRPr="000F7474" w:rsidRDefault="00B9239C" w:rsidP="00B9239C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CREATE TABLE Employee (</w:t>
      </w:r>
    </w:p>
    <w:p w14:paraId="3E4F999C" w14:textId="77777777" w:rsidR="00B9239C" w:rsidRPr="000F7474" w:rsidRDefault="00B9239C" w:rsidP="00B9239C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    </w:t>
      </w:r>
      <w:proofErr w:type="spellStart"/>
      <w:r w:rsidRPr="000F7474">
        <w:rPr>
          <w:rFonts w:cstheme="minorHAnsi"/>
          <w:sz w:val="20"/>
          <w:szCs w:val="20"/>
        </w:rPr>
        <w:t>EmpID</w:t>
      </w:r>
      <w:proofErr w:type="spellEnd"/>
      <w:r w:rsidRPr="000F7474">
        <w:rPr>
          <w:rFonts w:cstheme="minorHAnsi"/>
          <w:sz w:val="20"/>
          <w:szCs w:val="20"/>
        </w:rPr>
        <w:t xml:space="preserve"> INT PRIMARY KEY,</w:t>
      </w:r>
    </w:p>
    <w:p w14:paraId="0EC4CFBD" w14:textId="77777777" w:rsidR="00B9239C" w:rsidRPr="000F7474" w:rsidRDefault="00B9239C" w:rsidP="00B9239C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    Name </w:t>
      </w:r>
      <w:proofErr w:type="gramStart"/>
      <w:r w:rsidRPr="000F7474">
        <w:rPr>
          <w:rFonts w:cstheme="minorHAnsi"/>
          <w:sz w:val="20"/>
          <w:szCs w:val="20"/>
        </w:rPr>
        <w:t>VARCHAR(</w:t>
      </w:r>
      <w:proofErr w:type="gramEnd"/>
      <w:r w:rsidRPr="000F7474">
        <w:rPr>
          <w:rFonts w:cstheme="minorHAnsi"/>
          <w:sz w:val="20"/>
          <w:szCs w:val="20"/>
        </w:rPr>
        <w:t>100) NOT NULL,</w:t>
      </w:r>
    </w:p>
    <w:p w14:paraId="2F6245E0" w14:textId="77777777" w:rsidR="00B9239C" w:rsidRPr="000F7474" w:rsidRDefault="00B9239C" w:rsidP="00B9239C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    Email </w:t>
      </w:r>
      <w:proofErr w:type="gramStart"/>
      <w:r w:rsidRPr="000F7474">
        <w:rPr>
          <w:rFonts w:cstheme="minorHAnsi"/>
          <w:sz w:val="20"/>
          <w:szCs w:val="20"/>
        </w:rPr>
        <w:t>VARCHAR(</w:t>
      </w:r>
      <w:proofErr w:type="gramEnd"/>
      <w:r w:rsidRPr="000F7474">
        <w:rPr>
          <w:rFonts w:cstheme="minorHAnsi"/>
          <w:sz w:val="20"/>
          <w:szCs w:val="20"/>
        </w:rPr>
        <w:t>100) UNIQUE,</w:t>
      </w:r>
    </w:p>
    <w:p w14:paraId="681F6F66" w14:textId="77777777" w:rsidR="00B9239C" w:rsidRPr="000F7474" w:rsidRDefault="00B9239C" w:rsidP="00B9239C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    Salary </w:t>
      </w:r>
      <w:proofErr w:type="gramStart"/>
      <w:r w:rsidRPr="000F7474">
        <w:rPr>
          <w:rFonts w:cstheme="minorHAnsi"/>
          <w:sz w:val="20"/>
          <w:szCs w:val="20"/>
        </w:rPr>
        <w:t>DECIMAL(</w:t>
      </w:r>
      <w:proofErr w:type="gramEnd"/>
      <w:r w:rsidRPr="000F7474">
        <w:rPr>
          <w:rFonts w:cstheme="minorHAnsi"/>
          <w:sz w:val="20"/>
          <w:szCs w:val="20"/>
        </w:rPr>
        <w:t>10,2) CHECK (Salary &gt; 0),</w:t>
      </w:r>
    </w:p>
    <w:p w14:paraId="190191C5" w14:textId="77777777" w:rsidR="00B9239C" w:rsidRPr="000F7474" w:rsidRDefault="00B9239C" w:rsidP="00B9239C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    </w:t>
      </w:r>
      <w:proofErr w:type="spellStart"/>
      <w:r w:rsidRPr="000F7474">
        <w:rPr>
          <w:rFonts w:cstheme="minorHAnsi"/>
          <w:sz w:val="20"/>
          <w:szCs w:val="20"/>
        </w:rPr>
        <w:t>DeptID</w:t>
      </w:r>
      <w:proofErr w:type="spellEnd"/>
      <w:r w:rsidRPr="000F7474">
        <w:rPr>
          <w:rFonts w:cstheme="minorHAnsi"/>
          <w:sz w:val="20"/>
          <w:szCs w:val="20"/>
        </w:rPr>
        <w:t xml:space="preserve"> INT,</w:t>
      </w:r>
    </w:p>
    <w:p w14:paraId="6C41F3C0" w14:textId="77777777" w:rsidR="00B9239C" w:rsidRPr="000F7474" w:rsidRDefault="00B9239C" w:rsidP="00B9239C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    FOREIGN KEY (</w:t>
      </w:r>
      <w:proofErr w:type="spellStart"/>
      <w:r w:rsidRPr="000F7474">
        <w:rPr>
          <w:rFonts w:cstheme="minorHAnsi"/>
          <w:sz w:val="20"/>
          <w:szCs w:val="20"/>
        </w:rPr>
        <w:t>DeptID</w:t>
      </w:r>
      <w:proofErr w:type="spellEnd"/>
      <w:r w:rsidRPr="000F7474">
        <w:rPr>
          <w:rFonts w:cstheme="minorHAnsi"/>
          <w:sz w:val="20"/>
          <w:szCs w:val="20"/>
        </w:rPr>
        <w:t xml:space="preserve">) REFERENCES </w:t>
      </w:r>
      <w:proofErr w:type="gramStart"/>
      <w:r w:rsidRPr="000F7474">
        <w:rPr>
          <w:rFonts w:cstheme="minorHAnsi"/>
          <w:sz w:val="20"/>
          <w:szCs w:val="20"/>
        </w:rPr>
        <w:t>Department(</w:t>
      </w:r>
      <w:proofErr w:type="spellStart"/>
      <w:proofErr w:type="gramEnd"/>
      <w:r w:rsidRPr="000F7474">
        <w:rPr>
          <w:rFonts w:cstheme="minorHAnsi"/>
          <w:sz w:val="20"/>
          <w:szCs w:val="20"/>
        </w:rPr>
        <w:t>DeptID</w:t>
      </w:r>
      <w:proofErr w:type="spellEnd"/>
      <w:r w:rsidRPr="000F7474">
        <w:rPr>
          <w:rFonts w:cstheme="minorHAnsi"/>
          <w:sz w:val="20"/>
          <w:szCs w:val="20"/>
        </w:rPr>
        <w:t>)</w:t>
      </w:r>
    </w:p>
    <w:p w14:paraId="29F2FC94" w14:textId="4D67F063" w:rsidR="00B9239C" w:rsidRPr="000F7474" w:rsidRDefault="00B9239C" w:rsidP="00B9239C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);</w:t>
      </w:r>
    </w:p>
    <w:p w14:paraId="69D086CA" w14:textId="77777777" w:rsidR="00B9239C" w:rsidRPr="000F7474" w:rsidRDefault="00B9239C" w:rsidP="00B9239C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INSERT INTO Department (</w:t>
      </w:r>
      <w:proofErr w:type="spellStart"/>
      <w:r w:rsidRPr="000F7474">
        <w:rPr>
          <w:rFonts w:cstheme="minorHAnsi"/>
          <w:sz w:val="20"/>
          <w:szCs w:val="20"/>
        </w:rPr>
        <w:t>DeptID</w:t>
      </w:r>
      <w:proofErr w:type="spellEnd"/>
      <w:r w:rsidRPr="000F7474">
        <w:rPr>
          <w:rFonts w:cstheme="minorHAnsi"/>
          <w:sz w:val="20"/>
          <w:szCs w:val="20"/>
        </w:rPr>
        <w:t xml:space="preserve">, </w:t>
      </w:r>
      <w:proofErr w:type="spellStart"/>
      <w:r w:rsidRPr="000F7474">
        <w:rPr>
          <w:rFonts w:cstheme="minorHAnsi"/>
          <w:sz w:val="20"/>
          <w:szCs w:val="20"/>
        </w:rPr>
        <w:t>DeptName</w:t>
      </w:r>
      <w:proofErr w:type="spellEnd"/>
      <w:r w:rsidRPr="000F7474">
        <w:rPr>
          <w:rFonts w:cstheme="minorHAnsi"/>
          <w:sz w:val="20"/>
          <w:szCs w:val="20"/>
        </w:rPr>
        <w:t>) VALUES (1, 'HR');</w:t>
      </w:r>
    </w:p>
    <w:p w14:paraId="662E2545" w14:textId="444F1409" w:rsidR="00B9239C" w:rsidRPr="000F7474" w:rsidRDefault="00B9239C" w:rsidP="00B9239C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INSERT INTO Department (</w:t>
      </w:r>
      <w:proofErr w:type="spellStart"/>
      <w:r w:rsidRPr="000F7474">
        <w:rPr>
          <w:rFonts w:cstheme="minorHAnsi"/>
          <w:sz w:val="20"/>
          <w:szCs w:val="20"/>
        </w:rPr>
        <w:t>DeptID</w:t>
      </w:r>
      <w:proofErr w:type="spellEnd"/>
      <w:r w:rsidRPr="000F7474">
        <w:rPr>
          <w:rFonts w:cstheme="minorHAnsi"/>
          <w:sz w:val="20"/>
          <w:szCs w:val="20"/>
        </w:rPr>
        <w:t xml:space="preserve">, </w:t>
      </w:r>
      <w:proofErr w:type="spellStart"/>
      <w:r w:rsidRPr="000F7474">
        <w:rPr>
          <w:rFonts w:cstheme="minorHAnsi"/>
          <w:sz w:val="20"/>
          <w:szCs w:val="20"/>
        </w:rPr>
        <w:t>DeptName</w:t>
      </w:r>
      <w:proofErr w:type="spellEnd"/>
      <w:r w:rsidRPr="000F7474">
        <w:rPr>
          <w:rFonts w:cstheme="minorHAnsi"/>
          <w:sz w:val="20"/>
          <w:szCs w:val="20"/>
        </w:rPr>
        <w:t>) VALUES (2, 'IT');</w:t>
      </w:r>
    </w:p>
    <w:p w14:paraId="7A3EC37F" w14:textId="77777777" w:rsidR="00B9239C" w:rsidRPr="000F7474" w:rsidRDefault="00B9239C" w:rsidP="00B9239C">
      <w:pPr>
        <w:rPr>
          <w:rFonts w:cstheme="minorHAnsi"/>
          <w:sz w:val="20"/>
          <w:szCs w:val="20"/>
        </w:rPr>
      </w:pPr>
    </w:p>
    <w:p w14:paraId="1358A31B" w14:textId="77777777" w:rsidR="00B9239C" w:rsidRPr="000F7474" w:rsidRDefault="00B9239C" w:rsidP="00B9239C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INSERT INTO Employee (</w:t>
      </w:r>
      <w:proofErr w:type="spellStart"/>
      <w:r w:rsidRPr="000F7474">
        <w:rPr>
          <w:rFonts w:cstheme="minorHAnsi"/>
          <w:sz w:val="20"/>
          <w:szCs w:val="20"/>
        </w:rPr>
        <w:t>EmpID</w:t>
      </w:r>
      <w:proofErr w:type="spellEnd"/>
      <w:r w:rsidRPr="000F7474">
        <w:rPr>
          <w:rFonts w:cstheme="minorHAnsi"/>
          <w:sz w:val="20"/>
          <w:szCs w:val="20"/>
        </w:rPr>
        <w:t xml:space="preserve">, Name, Email, Salary, </w:t>
      </w:r>
      <w:proofErr w:type="spellStart"/>
      <w:r w:rsidRPr="000F7474">
        <w:rPr>
          <w:rFonts w:cstheme="minorHAnsi"/>
          <w:sz w:val="20"/>
          <w:szCs w:val="20"/>
        </w:rPr>
        <w:t>DeptID</w:t>
      </w:r>
      <w:proofErr w:type="spellEnd"/>
      <w:r w:rsidRPr="000F7474">
        <w:rPr>
          <w:rFonts w:cstheme="minorHAnsi"/>
          <w:sz w:val="20"/>
          <w:szCs w:val="20"/>
        </w:rPr>
        <w:t xml:space="preserve">) </w:t>
      </w:r>
    </w:p>
    <w:p w14:paraId="4A7610E2" w14:textId="2EEEFD5F" w:rsidR="00B9239C" w:rsidRPr="000F7474" w:rsidRDefault="00B9239C" w:rsidP="00B9239C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VALUES (101, '</w:t>
      </w:r>
      <w:r w:rsidR="00114697">
        <w:rPr>
          <w:rFonts w:cstheme="minorHAnsi"/>
          <w:sz w:val="20"/>
          <w:szCs w:val="20"/>
        </w:rPr>
        <w:t>SAI</w:t>
      </w:r>
      <w:r w:rsidRPr="000F7474">
        <w:rPr>
          <w:rFonts w:cstheme="minorHAnsi"/>
          <w:sz w:val="20"/>
          <w:szCs w:val="20"/>
        </w:rPr>
        <w:t>', 'alice@example.com', 50000.00, 1);</w:t>
      </w:r>
    </w:p>
    <w:p w14:paraId="2E729248" w14:textId="77777777" w:rsidR="00B9239C" w:rsidRPr="000F7474" w:rsidRDefault="00B9239C" w:rsidP="00B9239C">
      <w:pPr>
        <w:rPr>
          <w:rFonts w:cstheme="minorHAnsi"/>
          <w:sz w:val="20"/>
          <w:szCs w:val="20"/>
        </w:rPr>
      </w:pPr>
    </w:p>
    <w:p w14:paraId="7C62A85F" w14:textId="77777777" w:rsidR="00B9239C" w:rsidRPr="000F7474" w:rsidRDefault="00B9239C" w:rsidP="00B9239C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INSERT INTO Employee (</w:t>
      </w:r>
      <w:proofErr w:type="spellStart"/>
      <w:r w:rsidRPr="000F7474">
        <w:rPr>
          <w:rFonts w:cstheme="minorHAnsi"/>
          <w:sz w:val="20"/>
          <w:szCs w:val="20"/>
        </w:rPr>
        <w:t>EmpID</w:t>
      </w:r>
      <w:proofErr w:type="spellEnd"/>
      <w:r w:rsidRPr="000F7474">
        <w:rPr>
          <w:rFonts w:cstheme="minorHAnsi"/>
          <w:sz w:val="20"/>
          <w:szCs w:val="20"/>
        </w:rPr>
        <w:t xml:space="preserve">, Name, Email, Salary, </w:t>
      </w:r>
      <w:proofErr w:type="spellStart"/>
      <w:r w:rsidRPr="000F7474">
        <w:rPr>
          <w:rFonts w:cstheme="minorHAnsi"/>
          <w:sz w:val="20"/>
          <w:szCs w:val="20"/>
        </w:rPr>
        <w:t>DeptID</w:t>
      </w:r>
      <w:proofErr w:type="spellEnd"/>
      <w:r w:rsidRPr="000F7474">
        <w:rPr>
          <w:rFonts w:cstheme="minorHAnsi"/>
          <w:sz w:val="20"/>
          <w:szCs w:val="20"/>
        </w:rPr>
        <w:t xml:space="preserve">) </w:t>
      </w:r>
    </w:p>
    <w:p w14:paraId="6FE24B01" w14:textId="0CDE0545" w:rsidR="00B9239C" w:rsidRPr="000F7474" w:rsidRDefault="00B9239C" w:rsidP="00B9239C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VALUES (102, '</w:t>
      </w:r>
      <w:proofErr w:type="spellStart"/>
      <w:r w:rsidR="00114697">
        <w:rPr>
          <w:rFonts w:cstheme="minorHAnsi"/>
          <w:sz w:val="20"/>
          <w:szCs w:val="20"/>
        </w:rPr>
        <w:t>PRATIk</w:t>
      </w:r>
      <w:proofErr w:type="spellEnd"/>
      <w:r w:rsidRPr="000F7474">
        <w:rPr>
          <w:rFonts w:cstheme="minorHAnsi"/>
          <w:sz w:val="20"/>
          <w:szCs w:val="20"/>
        </w:rPr>
        <w:t>', 'bob@example.com', 60000.00, 2);</w:t>
      </w:r>
    </w:p>
    <w:p w14:paraId="5764675D" w14:textId="77777777" w:rsidR="00B9239C" w:rsidRPr="000F7474" w:rsidRDefault="00B9239C" w:rsidP="00B9239C">
      <w:pPr>
        <w:rPr>
          <w:rFonts w:cstheme="minorHAnsi"/>
          <w:sz w:val="20"/>
          <w:szCs w:val="20"/>
        </w:rPr>
      </w:pPr>
    </w:p>
    <w:p w14:paraId="41DE3A52" w14:textId="77777777" w:rsidR="00B9239C" w:rsidRPr="000F7474" w:rsidRDefault="00B9239C" w:rsidP="00B9239C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INSERT INTO Employee (</w:t>
      </w:r>
      <w:proofErr w:type="spellStart"/>
      <w:r w:rsidRPr="000F7474">
        <w:rPr>
          <w:rFonts w:cstheme="minorHAnsi"/>
          <w:sz w:val="20"/>
          <w:szCs w:val="20"/>
        </w:rPr>
        <w:t>EmpID</w:t>
      </w:r>
      <w:proofErr w:type="spellEnd"/>
      <w:r w:rsidRPr="000F7474">
        <w:rPr>
          <w:rFonts w:cstheme="minorHAnsi"/>
          <w:sz w:val="20"/>
          <w:szCs w:val="20"/>
        </w:rPr>
        <w:t xml:space="preserve">, Name, Email, Salary, </w:t>
      </w:r>
      <w:proofErr w:type="spellStart"/>
      <w:r w:rsidRPr="000F7474">
        <w:rPr>
          <w:rFonts w:cstheme="minorHAnsi"/>
          <w:sz w:val="20"/>
          <w:szCs w:val="20"/>
        </w:rPr>
        <w:t>DeptID</w:t>
      </w:r>
      <w:proofErr w:type="spellEnd"/>
      <w:r w:rsidRPr="000F7474">
        <w:rPr>
          <w:rFonts w:cstheme="minorHAnsi"/>
          <w:sz w:val="20"/>
          <w:szCs w:val="20"/>
        </w:rPr>
        <w:t xml:space="preserve">) </w:t>
      </w:r>
    </w:p>
    <w:p w14:paraId="057025F9" w14:textId="77777777" w:rsidR="00B9239C" w:rsidRPr="000F7474" w:rsidRDefault="00B9239C" w:rsidP="00B9239C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VALUES (103, 'Charlie', 'charlie@example.com', 55000.00, 1);</w:t>
      </w:r>
    </w:p>
    <w:p w14:paraId="3A6D6E31" w14:textId="77777777" w:rsidR="00B9239C" w:rsidRPr="000F7474" w:rsidRDefault="00B9239C" w:rsidP="00B9239C">
      <w:pPr>
        <w:rPr>
          <w:rFonts w:cstheme="minorHAnsi"/>
          <w:sz w:val="20"/>
          <w:szCs w:val="20"/>
        </w:rPr>
      </w:pPr>
    </w:p>
    <w:p w14:paraId="13291223" w14:textId="77777777" w:rsidR="00B9239C" w:rsidRPr="000F7474" w:rsidRDefault="00B9239C" w:rsidP="00B9239C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lastRenderedPageBreak/>
        <w:t>INSERT INTO Employee (</w:t>
      </w:r>
      <w:proofErr w:type="spellStart"/>
      <w:r w:rsidRPr="000F7474">
        <w:rPr>
          <w:rFonts w:cstheme="minorHAnsi"/>
          <w:sz w:val="20"/>
          <w:szCs w:val="20"/>
        </w:rPr>
        <w:t>EmpID</w:t>
      </w:r>
      <w:proofErr w:type="spellEnd"/>
      <w:r w:rsidRPr="000F7474">
        <w:rPr>
          <w:rFonts w:cstheme="minorHAnsi"/>
          <w:sz w:val="20"/>
          <w:szCs w:val="20"/>
        </w:rPr>
        <w:t xml:space="preserve">, Name, Email, Salary, </w:t>
      </w:r>
      <w:proofErr w:type="spellStart"/>
      <w:r w:rsidRPr="000F7474">
        <w:rPr>
          <w:rFonts w:cstheme="minorHAnsi"/>
          <w:sz w:val="20"/>
          <w:szCs w:val="20"/>
        </w:rPr>
        <w:t>DeptID</w:t>
      </w:r>
      <w:proofErr w:type="spellEnd"/>
      <w:r w:rsidRPr="000F7474">
        <w:rPr>
          <w:rFonts w:cstheme="minorHAnsi"/>
          <w:sz w:val="20"/>
          <w:szCs w:val="20"/>
        </w:rPr>
        <w:t xml:space="preserve">) </w:t>
      </w:r>
    </w:p>
    <w:p w14:paraId="29A9955E" w14:textId="77777777" w:rsidR="00B9239C" w:rsidRPr="000F7474" w:rsidRDefault="00B9239C" w:rsidP="00B9239C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VALUES (104, 'David', 'david@example.com', 45000.00, 2);</w:t>
      </w:r>
    </w:p>
    <w:p w14:paraId="69D40A04" w14:textId="77777777" w:rsidR="00B9239C" w:rsidRPr="000F7474" w:rsidRDefault="00B9239C" w:rsidP="00B9239C">
      <w:pPr>
        <w:rPr>
          <w:rFonts w:cstheme="minorHAnsi"/>
          <w:sz w:val="20"/>
          <w:szCs w:val="20"/>
        </w:rPr>
      </w:pPr>
    </w:p>
    <w:p w14:paraId="0691379D" w14:textId="77777777" w:rsidR="00B9239C" w:rsidRPr="000F7474" w:rsidRDefault="00B9239C" w:rsidP="00B9239C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INSERT INTO Employee (</w:t>
      </w:r>
      <w:proofErr w:type="spellStart"/>
      <w:r w:rsidRPr="000F7474">
        <w:rPr>
          <w:rFonts w:cstheme="minorHAnsi"/>
          <w:sz w:val="20"/>
          <w:szCs w:val="20"/>
        </w:rPr>
        <w:t>EmpID</w:t>
      </w:r>
      <w:proofErr w:type="spellEnd"/>
      <w:r w:rsidRPr="000F7474">
        <w:rPr>
          <w:rFonts w:cstheme="minorHAnsi"/>
          <w:sz w:val="20"/>
          <w:szCs w:val="20"/>
        </w:rPr>
        <w:t xml:space="preserve">, Name, Email, Salary, </w:t>
      </w:r>
      <w:proofErr w:type="spellStart"/>
      <w:r w:rsidRPr="000F7474">
        <w:rPr>
          <w:rFonts w:cstheme="minorHAnsi"/>
          <w:sz w:val="20"/>
          <w:szCs w:val="20"/>
        </w:rPr>
        <w:t>DeptID</w:t>
      </w:r>
      <w:proofErr w:type="spellEnd"/>
      <w:r w:rsidRPr="000F7474">
        <w:rPr>
          <w:rFonts w:cstheme="minorHAnsi"/>
          <w:sz w:val="20"/>
          <w:szCs w:val="20"/>
        </w:rPr>
        <w:t xml:space="preserve">) </w:t>
      </w:r>
    </w:p>
    <w:p w14:paraId="0C0F34B1" w14:textId="77777777" w:rsidR="00B9239C" w:rsidRPr="000F7474" w:rsidRDefault="00B9239C" w:rsidP="00B9239C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VALUES (105, 'Frank', 'frank@example.com', 40000.00, 1);</w:t>
      </w:r>
    </w:p>
    <w:p w14:paraId="3E6515AF" w14:textId="77777777" w:rsidR="00B9239C" w:rsidRPr="000F7474" w:rsidRDefault="00B9239C" w:rsidP="00B9239C">
      <w:pPr>
        <w:rPr>
          <w:rFonts w:cstheme="minorHAnsi"/>
          <w:sz w:val="20"/>
          <w:szCs w:val="20"/>
        </w:rPr>
      </w:pPr>
    </w:p>
    <w:p w14:paraId="46FDBAEF" w14:textId="77777777" w:rsidR="00B9239C" w:rsidRPr="000F7474" w:rsidRDefault="00B9239C" w:rsidP="00B9239C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SELECT * FROM Employee;</w:t>
      </w:r>
    </w:p>
    <w:p w14:paraId="1EF21748" w14:textId="0EF92CEE" w:rsidR="00CC55E1" w:rsidRPr="000F7474" w:rsidRDefault="00B9239C" w:rsidP="00B9239C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SELECT * FROM Department;</w:t>
      </w:r>
    </w:p>
    <w:p w14:paraId="2089A22C" w14:textId="44790AFB" w:rsidR="00CC55E1" w:rsidRDefault="00CC55E1" w:rsidP="00CC55E1">
      <w:pPr>
        <w:rPr>
          <w:rFonts w:cstheme="minorHAnsi"/>
          <w:b/>
          <w:bCs/>
          <w:sz w:val="28"/>
          <w:szCs w:val="28"/>
          <w:u w:val="single"/>
        </w:rPr>
      </w:pPr>
      <w:proofErr w:type="gramStart"/>
      <w:r w:rsidRPr="00CC55E1">
        <w:rPr>
          <w:rFonts w:cstheme="minorHAnsi"/>
          <w:b/>
          <w:bCs/>
          <w:sz w:val="28"/>
          <w:szCs w:val="28"/>
          <w:u w:val="single"/>
        </w:rPr>
        <w:t>Output :</w:t>
      </w:r>
      <w:proofErr w:type="gramEnd"/>
    </w:p>
    <w:p w14:paraId="045627ED" w14:textId="7247A473" w:rsidR="00B9239C" w:rsidRDefault="00114697" w:rsidP="00CC55E1">
      <w:pPr>
        <w:rPr>
          <w:rFonts w:cstheme="minorHAnsi"/>
          <w:b/>
          <w:bCs/>
          <w:sz w:val="28"/>
          <w:szCs w:val="28"/>
          <w:u w:val="single"/>
        </w:rPr>
      </w:pPr>
      <w:r w:rsidRPr="00114697">
        <w:rPr>
          <w:rFonts w:cstheme="minorHAnsi"/>
          <w:b/>
          <w:bCs/>
          <w:noProof/>
          <w:sz w:val="28"/>
          <w:szCs w:val="28"/>
          <w:u w:val="single"/>
        </w:rPr>
        <w:drawing>
          <wp:inline distT="0" distB="0" distL="0" distR="0" wp14:anchorId="417CCA49" wp14:editId="246BE0C8">
            <wp:extent cx="6048375" cy="4410075"/>
            <wp:effectExtent l="0" t="0" r="9525" b="9525"/>
            <wp:docPr id="1953687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877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2BF1" w14:textId="77777777" w:rsidR="00CC55E1" w:rsidRPr="00CC55E1" w:rsidRDefault="00CC55E1" w:rsidP="00CC55E1">
      <w:pPr>
        <w:rPr>
          <w:rFonts w:cstheme="minorHAnsi"/>
          <w:b/>
          <w:bCs/>
          <w:sz w:val="28"/>
          <w:szCs w:val="28"/>
          <w:u w:val="single"/>
        </w:rPr>
      </w:pPr>
    </w:p>
    <w:p w14:paraId="2D243591" w14:textId="77777777" w:rsidR="0005669A" w:rsidRDefault="0005669A" w:rsidP="0005669A">
      <w:pPr>
        <w:rPr>
          <w:rFonts w:ascii="Arial Black" w:hAnsi="Arial Black"/>
          <w:b/>
          <w:bCs/>
          <w:sz w:val="40"/>
          <w:szCs w:val="40"/>
        </w:rPr>
      </w:pPr>
    </w:p>
    <w:p w14:paraId="5CB9DF29" w14:textId="77777777" w:rsidR="0005669A" w:rsidRDefault="0005669A" w:rsidP="0005669A">
      <w:pPr>
        <w:tabs>
          <w:tab w:val="left" w:pos="1356"/>
        </w:tabs>
        <w:rPr>
          <w:sz w:val="32"/>
          <w:szCs w:val="32"/>
        </w:rPr>
      </w:pPr>
    </w:p>
    <w:p w14:paraId="2E28EBE1" w14:textId="77777777" w:rsidR="00B9239C" w:rsidRDefault="00B9239C" w:rsidP="0005669A">
      <w:pPr>
        <w:tabs>
          <w:tab w:val="left" w:pos="1356"/>
        </w:tabs>
        <w:rPr>
          <w:sz w:val="32"/>
          <w:szCs w:val="32"/>
        </w:rPr>
      </w:pPr>
    </w:p>
    <w:p w14:paraId="2AC64B60" w14:textId="77777777" w:rsidR="00B9239C" w:rsidRDefault="00B9239C" w:rsidP="0005669A">
      <w:pPr>
        <w:tabs>
          <w:tab w:val="left" w:pos="1356"/>
        </w:tabs>
        <w:rPr>
          <w:sz w:val="32"/>
          <w:szCs w:val="32"/>
        </w:rPr>
      </w:pPr>
    </w:p>
    <w:p w14:paraId="6424B859" w14:textId="5AE85D8A" w:rsidR="00B9239C" w:rsidRDefault="00E705FC" w:rsidP="007C321A">
      <w:pPr>
        <w:tabs>
          <w:tab w:val="left" w:pos="1356"/>
        </w:tabs>
        <w:jc w:val="center"/>
        <w:rPr>
          <w:rFonts w:ascii="Arial Black" w:hAnsi="Arial Black"/>
          <w:b/>
          <w:bCs/>
          <w:sz w:val="40"/>
          <w:szCs w:val="40"/>
        </w:rPr>
      </w:pPr>
      <w:r>
        <w:rPr>
          <w:rFonts w:ascii="Arial Black" w:hAnsi="Arial Black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2584" behindDoc="0" locked="0" layoutInCell="1" allowOverlap="1" wp14:anchorId="039A9768" wp14:editId="168AD3D9">
                <wp:simplePos x="0" y="0"/>
                <wp:positionH relativeFrom="column">
                  <wp:posOffset>-400050</wp:posOffset>
                </wp:positionH>
                <wp:positionV relativeFrom="paragraph">
                  <wp:posOffset>487680</wp:posOffset>
                </wp:positionV>
                <wp:extent cx="6648450" cy="28575"/>
                <wp:effectExtent l="0" t="0" r="19050" b="28575"/>
                <wp:wrapNone/>
                <wp:docPr id="1774702549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48450" cy="285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FD510D" id="Straight Connector 24" o:spid="_x0000_s1026" style="position:absolute;flip:y;z-index:251672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1.5pt,38.4pt" to="492pt,4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" strokecolor="black [3200]" strokeweight="1.5pt">
                <v:stroke joinstyle="miter"/>
              </v:line>
            </w:pict>
          </mc:Fallback>
        </mc:AlternateContent>
      </w:r>
      <w:r w:rsidR="00B9239C" w:rsidRPr="007B6C18">
        <w:rPr>
          <w:rFonts w:ascii="Arial Black" w:hAnsi="Arial Black"/>
          <w:b/>
          <w:bCs/>
          <w:sz w:val="40"/>
          <w:szCs w:val="40"/>
        </w:rPr>
        <w:t xml:space="preserve">Lab File – Practical </w:t>
      </w:r>
      <w:r w:rsidR="00B9239C">
        <w:rPr>
          <w:rFonts w:ascii="Arial Black" w:hAnsi="Arial Black"/>
          <w:b/>
          <w:bCs/>
          <w:sz w:val="40"/>
          <w:szCs w:val="40"/>
        </w:rPr>
        <w:t>5</w:t>
      </w:r>
    </w:p>
    <w:p w14:paraId="3A63C8B3" w14:textId="70DC9FB9" w:rsidR="00B9239C" w:rsidRPr="00B9239C" w:rsidRDefault="00B9239C" w:rsidP="00B9239C">
      <w:pPr>
        <w:tabs>
          <w:tab w:val="left" w:pos="1356"/>
        </w:tabs>
        <w:rPr>
          <w:rFonts w:ascii="Arial Black" w:hAnsi="Arial Black"/>
          <w:b/>
          <w:bCs/>
          <w:sz w:val="16"/>
          <w:szCs w:val="16"/>
        </w:rPr>
      </w:pPr>
    </w:p>
    <w:p w14:paraId="5D81E473" w14:textId="24DABB9F" w:rsidR="00812C41" w:rsidRPr="003E0C9F" w:rsidRDefault="00B9239C" w:rsidP="00B9239C">
      <w:pPr>
        <w:tabs>
          <w:tab w:val="left" w:pos="1356"/>
        </w:tabs>
        <w:rPr>
          <w:rFonts w:cstheme="minorHAnsi"/>
          <w:bCs/>
          <w:sz w:val="24"/>
          <w:szCs w:val="24"/>
        </w:rPr>
      </w:pPr>
      <w:r w:rsidRPr="003E0C9F">
        <w:rPr>
          <w:rFonts w:ascii="Arial Black" w:hAnsi="Arial Black"/>
          <w:b/>
          <w:bCs/>
          <w:sz w:val="28"/>
          <w:szCs w:val="28"/>
          <w:u w:val="single"/>
        </w:rPr>
        <w:t>Aim:</w:t>
      </w:r>
      <w:r w:rsidRPr="003E0C9F">
        <w:rPr>
          <w:rFonts w:ascii="Arial Black" w:hAnsi="Arial Black"/>
          <w:sz w:val="24"/>
          <w:szCs w:val="24"/>
        </w:rPr>
        <w:t xml:space="preserve"> </w:t>
      </w:r>
      <w:r w:rsidR="003E0C9F" w:rsidRPr="003E0C9F">
        <w:rPr>
          <w:rFonts w:cstheme="minorHAnsi"/>
          <w:bCs/>
          <w:sz w:val="24"/>
          <w:szCs w:val="24"/>
        </w:rPr>
        <w:t>Create a table for Customer details with various integrity constraints like NOT NULL, CHECK, and DEFAULT. Insert valid and invalid data to test these constraints and ensure data integrity.</w:t>
      </w:r>
    </w:p>
    <w:p w14:paraId="7B32281A" w14:textId="77777777" w:rsidR="00812C41" w:rsidRDefault="00812C41" w:rsidP="00B9239C">
      <w:pPr>
        <w:tabs>
          <w:tab w:val="left" w:pos="1356"/>
        </w:tabs>
        <w:rPr>
          <w:rFonts w:cstheme="minorHAnsi"/>
          <w:sz w:val="24"/>
          <w:szCs w:val="24"/>
        </w:rPr>
      </w:pPr>
    </w:p>
    <w:p w14:paraId="5D2ECE24" w14:textId="68ACC673" w:rsidR="00812C41" w:rsidRDefault="00812C41" w:rsidP="00B9239C">
      <w:pPr>
        <w:tabs>
          <w:tab w:val="left" w:pos="1356"/>
        </w:tabs>
        <w:rPr>
          <w:rFonts w:cstheme="minorHAnsi"/>
          <w:b/>
          <w:bCs/>
          <w:sz w:val="32"/>
          <w:szCs w:val="32"/>
          <w:u w:val="single"/>
        </w:rPr>
      </w:pPr>
      <w:proofErr w:type="gramStart"/>
      <w:r w:rsidRPr="00812C41">
        <w:rPr>
          <w:rFonts w:cstheme="minorHAnsi"/>
          <w:b/>
          <w:bCs/>
          <w:sz w:val="32"/>
          <w:szCs w:val="32"/>
          <w:u w:val="single"/>
        </w:rPr>
        <w:t>Code :</w:t>
      </w:r>
      <w:proofErr w:type="gramEnd"/>
    </w:p>
    <w:p w14:paraId="59D5EEC3" w14:textId="77777777" w:rsidR="00812C41" w:rsidRPr="00812C41" w:rsidRDefault="00812C41" w:rsidP="00812C41">
      <w:pPr>
        <w:tabs>
          <w:tab w:val="left" w:pos="1356"/>
        </w:tabs>
        <w:rPr>
          <w:rFonts w:cstheme="minorHAnsi"/>
          <w:sz w:val="20"/>
          <w:szCs w:val="20"/>
        </w:rPr>
      </w:pPr>
      <w:r w:rsidRPr="00812C41">
        <w:rPr>
          <w:rFonts w:cstheme="minorHAnsi"/>
          <w:sz w:val="20"/>
          <w:szCs w:val="20"/>
        </w:rPr>
        <w:t>CREATE TABLE Customer (</w:t>
      </w:r>
    </w:p>
    <w:p w14:paraId="7F358B39" w14:textId="77777777" w:rsidR="00812C41" w:rsidRPr="00812C41" w:rsidRDefault="00812C41" w:rsidP="00812C41">
      <w:pPr>
        <w:tabs>
          <w:tab w:val="left" w:pos="1356"/>
        </w:tabs>
        <w:rPr>
          <w:rFonts w:cstheme="minorHAnsi"/>
          <w:sz w:val="20"/>
          <w:szCs w:val="20"/>
        </w:rPr>
      </w:pPr>
      <w:r w:rsidRPr="00812C41">
        <w:rPr>
          <w:rFonts w:cstheme="minorHAnsi"/>
          <w:sz w:val="20"/>
          <w:szCs w:val="20"/>
        </w:rPr>
        <w:t xml:space="preserve">    </w:t>
      </w:r>
      <w:proofErr w:type="spellStart"/>
      <w:r w:rsidRPr="00812C41">
        <w:rPr>
          <w:rFonts w:cstheme="minorHAnsi"/>
          <w:sz w:val="20"/>
          <w:szCs w:val="20"/>
        </w:rPr>
        <w:t>CustomerID</w:t>
      </w:r>
      <w:proofErr w:type="spellEnd"/>
      <w:r w:rsidRPr="00812C41">
        <w:rPr>
          <w:rFonts w:cstheme="minorHAnsi"/>
          <w:sz w:val="20"/>
          <w:szCs w:val="20"/>
        </w:rPr>
        <w:t xml:space="preserve"> INT PRIMARY KEY,</w:t>
      </w:r>
    </w:p>
    <w:p w14:paraId="442B087C" w14:textId="77777777" w:rsidR="00812C41" w:rsidRPr="00812C41" w:rsidRDefault="00812C41" w:rsidP="00812C41">
      <w:pPr>
        <w:tabs>
          <w:tab w:val="left" w:pos="1356"/>
        </w:tabs>
        <w:rPr>
          <w:rFonts w:cstheme="minorHAnsi"/>
          <w:sz w:val="20"/>
          <w:szCs w:val="20"/>
        </w:rPr>
      </w:pPr>
      <w:r w:rsidRPr="00812C41">
        <w:rPr>
          <w:rFonts w:cstheme="minorHAnsi"/>
          <w:sz w:val="20"/>
          <w:szCs w:val="20"/>
        </w:rPr>
        <w:t xml:space="preserve">    FirstName </w:t>
      </w:r>
      <w:proofErr w:type="gramStart"/>
      <w:r w:rsidRPr="00812C41">
        <w:rPr>
          <w:rFonts w:cstheme="minorHAnsi"/>
          <w:sz w:val="20"/>
          <w:szCs w:val="20"/>
        </w:rPr>
        <w:t>VARCHAR(</w:t>
      </w:r>
      <w:proofErr w:type="gramEnd"/>
      <w:r w:rsidRPr="00812C41">
        <w:rPr>
          <w:rFonts w:cstheme="minorHAnsi"/>
          <w:sz w:val="20"/>
          <w:szCs w:val="20"/>
        </w:rPr>
        <w:t>100) NOT NULL,</w:t>
      </w:r>
    </w:p>
    <w:p w14:paraId="41F163C6" w14:textId="77777777" w:rsidR="00812C41" w:rsidRPr="00812C41" w:rsidRDefault="00812C41" w:rsidP="00812C41">
      <w:pPr>
        <w:tabs>
          <w:tab w:val="left" w:pos="1356"/>
        </w:tabs>
        <w:rPr>
          <w:rFonts w:cstheme="minorHAnsi"/>
          <w:sz w:val="20"/>
          <w:szCs w:val="20"/>
        </w:rPr>
      </w:pPr>
      <w:r w:rsidRPr="00812C41">
        <w:rPr>
          <w:rFonts w:cstheme="minorHAnsi"/>
          <w:sz w:val="20"/>
          <w:szCs w:val="20"/>
        </w:rPr>
        <w:t xml:space="preserve">    LastName </w:t>
      </w:r>
      <w:proofErr w:type="gramStart"/>
      <w:r w:rsidRPr="00812C41">
        <w:rPr>
          <w:rFonts w:cstheme="minorHAnsi"/>
          <w:sz w:val="20"/>
          <w:szCs w:val="20"/>
        </w:rPr>
        <w:t>VARCHAR(</w:t>
      </w:r>
      <w:proofErr w:type="gramEnd"/>
      <w:r w:rsidRPr="00812C41">
        <w:rPr>
          <w:rFonts w:cstheme="minorHAnsi"/>
          <w:sz w:val="20"/>
          <w:szCs w:val="20"/>
        </w:rPr>
        <w:t>100) NOT NULL,</w:t>
      </w:r>
    </w:p>
    <w:p w14:paraId="648D7DE4" w14:textId="77777777" w:rsidR="00812C41" w:rsidRPr="00812C41" w:rsidRDefault="00812C41" w:rsidP="00812C41">
      <w:pPr>
        <w:tabs>
          <w:tab w:val="left" w:pos="1356"/>
        </w:tabs>
        <w:rPr>
          <w:rFonts w:cstheme="minorHAnsi"/>
          <w:sz w:val="20"/>
          <w:szCs w:val="20"/>
        </w:rPr>
      </w:pPr>
      <w:r w:rsidRPr="00812C41">
        <w:rPr>
          <w:rFonts w:cstheme="minorHAnsi"/>
          <w:sz w:val="20"/>
          <w:szCs w:val="20"/>
        </w:rPr>
        <w:t xml:space="preserve">    Email </w:t>
      </w:r>
      <w:proofErr w:type="gramStart"/>
      <w:r w:rsidRPr="00812C41">
        <w:rPr>
          <w:rFonts w:cstheme="minorHAnsi"/>
          <w:sz w:val="20"/>
          <w:szCs w:val="20"/>
        </w:rPr>
        <w:t>VARCHAR(</w:t>
      </w:r>
      <w:proofErr w:type="gramEnd"/>
      <w:r w:rsidRPr="00812C41">
        <w:rPr>
          <w:rFonts w:cstheme="minorHAnsi"/>
          <w:sz w:val="20"/>
          <w:szCs w:val="20"/>
        </w:rPr>
        <w:t>100) UNIQUE,</w:t>
      </w:r>
    </w:p>
    <w:p w14:paraId="2323814D" w14:textId="77777777" w:rsidR="00812C41" w:rsidRPr="00812C41" w:rsidRDefault="00812C41" w:rsidP="00812C41">
      <w:pPr>
        <w:tabs>
          <w:tab w:val="left" w:pos="1356"/>
        </w:tabs>
        <w:rPr>
          <w:rFonts w:cstheme="minorHAnsi"/>
          <w:sz w:val="20"/>
          <w:szCs w:val="20"/>
        </w:rPr>
      </w:pPr>
      <w:r w:rsidRPr="00812C41">
        <w:rPr>
          <w:rFonts w:cstheme="minorHAnsi"/>
          <w:sz w:val="20"/>
          <w:szCs w:val="20"/>
        </w:rPr>
        <w:t xml:space="preserve">    Phone </w:t>
      </w:r>
      <w:proofErr w:type="gramStart"/>
      <w:r w:rsidRPr="00812C41">
        <w:rPr>
          <w:rFonts w:cstheme="minorHAnsi"/>
          <w:sz w:val="20"/>
          <w:szCs w:val="20"/>
        </w:rPr>
        <w:t>VARCHAR(</w:t>
      </w:r>
      <w:proofErr w:type="gramEnd"/>
      <w:r w:rsidRPr="00812C41">
        <w:rPr>
          <w:rFonts w:cstheme="minorHAnsi"/>
          <w:sz w:val="20"/>
          <w:szCs w:val="20"/>
        </w:rPr>
        <w:t>15),</w:t>
      </w:r>
    </w:p>
    <w:p w14:paraId="242428E9" w14:textId="77777777" w:rsidR="00812C41" w:rsidRPr="00812C41" w:rsidRDefault="00812C41" w:rsidP="00812C41">
      <w:pPr>
        <w:tabs>
          <w:tab w:val="left" w:pos="1356"/>
        </w:tabs>
        <w:rPr>
          <w:rFonts w:cstheme="minorHAnsi"/>
          <w:sz w:val="20"/>
          <w:szCs w:val="20"/>
        </w:rPr>
      </w:pPr>
      <w:r w:rsidRPr="00812C41">
        <w:rPr>
          <w:rFonts w:cstheme="minorHAnsi"/>
          <w:sz w:val="20"/>
          <w:szCs w:val="20"/>
        </w:rPr>
        <w:t xml:space="preserve">    Age INT CHECK (Age &gt;= 18),</w:t>
      </w:r>
    </w:p>
    <w:p w14:paraId="1A42467E" w14:textId="77777777" w:rsidR="00812C41" w:rsidRPr="00812C41" w:rsidRDefault="00812C41" w:rsidP="00812C41">
      <w:pPr>
        <w:tabs>
          <w:tab w:val="left" w:pos="1356"/>
        </w:tabs>
        <w:rPr>
          <w:rFonts w:cstheme="minorHAnsi"/>
          <w:sz w:val="20"/>
          <w:szCs w:val="20"/>
        </w:rPr>
      </w:pPr>
      <w:r w:rsidRPr="00812C41">
        <w:rPr>
          <w:rFonts w:cstheme="minorHAnsi"/>
          <w:sz w:val="20"/>
          <w:szCs w:val="20"/>
        </w:rPr>
        <w:t xml:space="preserve">    </w:t>
      </w:r>
      <w:proofErr w:type="spellStart"/>
      <w:r w:rsidRPr="00812C41">
        <w:rPr>
          <w:rFonts w:cstheme="minorHAnsi"/>
          <w:sz w:val="20"/>
          <w:szCs w:val="20"/>
        </w:rPr>
        <w:t>IsActive</w:t>
      </w:r>
      <w:proofErr w:type="spellEnd"/>
      <w:r w:rsidRPr="00812C41">
        <w:rPr>
          <w:rFonts w:cstheme="minorHAnsi"/>
          <w:sz w:val="20"/>
          <w:szCs w:val="20"/>
        </w:rPr>
        <w:t xml:space="preserve"> BOOLEAN DEFAULT TRUE</w:t>
      </w:r>
    </w:p>
    <w:p w14:paraId="7B970D10" w14:textId="77777777" w:rsidR="00812C41" w:rsidRPr="00812C41" w:rsidRDefault="00812C41" w:rsidP="00812C41">
      <w:pPr>
        <w:tabs>
          <w:tab w:val="left" w:pos="1356"/>
        </w:tabs>
        <w:rPr>
          <w:rFonts w:cstheme="minorHAnsi"/>
          <w:sz w:val="20"/>
          <w:szCs w:val="20"/>
        </w:rPr>
      </w:pPr>
      <w:r w:rsidRPr="00812C41">
        <w:rPr>
          <w:rFonts w:cstheme="minorHAnsi"/>
          <w:sz w:val="20"/>
          <w:szCs w:val="20"/>
        </w:rPr>
        <w:t>);</w:t>
      </w:r>
    </w:p>
    <w:p w14:paraId="6CDD0EFA" w14:textId="77777777" w:rsidR="00812C41" w:rsidRPr="00812C41" w:rsidRDefault="00812C41" w:rsidP="00812C41">
      <w:pPr>
        <w:tabs>
          <w:tab w:val="left" w:pos="1356"/>
        </w:tabs>
        <w:rPr>
          <w:rFonts w:cstheme="minorHAnsi"/>
          <w:sz w:val="20"/>
          <w:szCs w:val="20"/>
        </w:rPr>
      </w:pPr>
    </w:p>
    <w:p w14:paraId="187A365C" w14:textId="77777777" w:rsidR="00812C41" w:rsidRPr="00812C41" w:rsidRDefault="00812C41" w:rsidP="00812C41">
      <w:pPr>
        <w:tabs>
          <w:tab w:val="left" w:pos="1356"/>
        </w:tabs>
        <w:rPr>
          <w:rFonts w:cstheme="minorHAnsi"/>
          <w:sz w:val="20"/>
          <w:szCs w:val="20"/>
        </w:rPr>
      </w:pPr>
      <w:r w:rsidRPr="00812C41">
        <w:rPr>
          <w:rFonts w:cstheme="minorHAnsi"/>
          <w:sz w:val="20"/>
          <w:szCs w:val="20"/>
        </w:rPr>
        <w:t>INSERT INTO Customer (</w:t>
      </w:r>
      <w:proofErr w:type="spellStart"/>
      <w:r w:rsidRPr="00812C41">
        <w:rPr>
          <w:rFonts w:cstheme="minorHAnsi"/>
          <w:sz w:val="20"/>
          <w:szCs w:val="20"/>
        </w:rPr>
        <w:t>CustomerID</w:t>
      </w:r>
      <w:proofErr w:type="spellEnd"/>
      <w:r w:rsidRPr="00812C41">
        <w:rPr>
          <w:rFonts w:cstheme="minorHAnsi"/>
          <w:sz w:val="20"/>
          <w:szCs w:val="20"/>
        </w:rPr>
        <w:t xml:space="preserve">, FirstName, LastName, Email, Phone, Age, </w:t>
      </w:r>
      <w:proofErr w:type="spellStart"/>
      <w:r w:rsidRPr="00812C41">
        <w:rPr>
          <w:rFonts w:cstheme="minorHAnsi"/>
          <w:sz w:val="20"/>
          <w:szCs w:val="20"/>
        </w:rPr>
        <w:t>IsActive</w:t>
      </w:r>
      <w:proofErr w:type="spellEnd"/>
      <w:r w:rsidRPr="00812C41">
        <w:rPr>
          <w:rFonts w:cstheme="minorHAnsi"/>
          <w:sz w:val="20"/>
          <w:szCs w:val="20"/>
        </w:rPr>
        <w:t>)</w:t>
      </w:r>
    </w:p>
    <w:p w14:paraId="23843520" w14:textId="1B3494C2" w:rsidR="00812C41" w:rsidRPr="00812C41" w:rsidRDefault="00812C41" w:rsidP="00812C41">
      <w:pPr>
        <w:tabs>
          <w:tab w:val="left" w:pos="1356"/>
        </w:tabs>
        <w:rPr>
          <w:rFonts w:cstheme="minorHAnsi"/>
          <w:sz w:val="20"/>
          <w:szCs w:val="20"/>
        </w:rPr>
      </w:pPr>
      <w:r w:rsidRPr="00812C41">
        <w:rPr>
          <w:rFonts w:cstheme="minorHAnsi"/>
          <w:sz w:val="20"/>
          <w:szCs w:val="20"/>
        </w:rPr>
        <w:t>VALUES (1, '</w:t>
      </w:r>
      <w:r w:rsidR="00F035DF">
        <w:rPr>
          <w:rFonts w:cstheme="minorHAnsi"/>
          <w:sz w:val="20"/>
          <w:szCs w:val="20"/>
        </w:rPr>
        <w:t>SAI</w:t>
      </w:r>
      <w:r w:rsidRPr="00812C41">
        <w:rPr>
          <w:rFonts w:cstheme="minorHAnsi"/>
          <w:sz w:val="20"/>
          <w:szCs w:val="20"/>
        </w:rPr>
        <w:t>', '</w:t>
      </w:r>
      <w:r w:rsidR="00F035DF">
        <w:rPr>
          <w:rFonts w:cstheme="minorHAnsi"/>
          <w:sz w:val="20"/>
          <w:szCs w:val="20"/>
        </w:rPr>
        <w:t>GITE</w:t>
      </w:r>
      <w:r w:rsidRPr="00812C41">
        <w:rPr>
          <w:rFonts w:cstheme="minorHAnsi"/>
          <w:sz w:val="20"/>
          <w:szCs w:val="20"/>
        </w:rPr>
        <w:t>', '</w:t>
      </w:r>
      <w:r w:rsidR="00F035DF">
        <w:rPr>
          <w:rFonts w:cstheme="minorHAnsi"/>
          <w:sz w:val="20"/>
          <w:szCs w:val="20"/>
        </w:rPr>
        <w:t>SK</w:t>
      </w:r>
      <w:r w:rsidRPr="00812C41">
        <w:rPr>
          <w:rFonts w:cstheme="minorHAnsi"/>
          <w:sz w:val="20"/>
          <w:szCs w:val="20"/>
        </w:rPr>
        <w:t>.</w:t>
      </w:r>
      <w:r w:rsidR="00F035DF">
        <w:rPr>
          <w:rFonts w:cstheme="minorHAnsi"/>
          <w:sz w:val="20"/>
          <w:szCs w:val="20"/>
        </w:rPr>
        <w:t>GITE</w:t>
      </w:r>
      <w:r w:rsidRPr="00812C41">
        <w:rPr>
          <w:rFonts w:cstheme="minorHAnsi"/>
          <w:sz w:val="20"/>
          <w:szCs w:val="20"/>
        </w:rPr>
        <w:t>@example.com', '1234567890', 25, TRUE);</w:t>
      </w:r>
    </w:p>
    <w:p w14:paraId="21F6CDF7" w14:textId="77777777" w:rsidR="00812C41" w:rsidRPr="00812C41" w:rsidRDefault="00812C41" w:rsidP="00812C41">
      <w:pPr>
        <w:tabs>
          <w:tab w:val="left" w:pos="1356"/>
        </w:tabs>
        <w:rPr>
          <w:rFonts w:cstheme="minorHAnsi"/>
          <w:sz w:val="20"/>
          <w:szCs w:val="20"/>
        </w:rPr>
      </w:pPr>
    </w:p>
    <w:p w14:paraId="14483F32" w14:textId="77777777" w:rsidR="00812C41" w:rsidRPr="00812C41" w:rsidRDefault="00812C41" w:rsidP="00812C41">
      <w:pPr>
        <w:tabs>
          <w:tab w:val="left" w:pos="1356"/>
        </w:tabs>
        <w:rPr>
          <w:rFonts w:cstheme="minorHAnsi"/>
          <w:sz w:val="20"/>
          <w:szCs w:val="20"/>
        </w:rPr>
      </w:pPr>
      <w:r w:rsidRPr="00812C41">
        <w:rPr>
          <w:rFonts w:cstheme="minorHAnsi"/>
          <w:sz w:val="20"/>
          <w:szCs w:val="20"/>
        </w:rPr>
        <w:t>INSERT INTO Customer (</w:t>
      </w:r>
      <w:proofErr w:type="spellStart"/>
      <w:r w:rsidRPr="00812C41">
        <w:rPr>
          <w:rFonts w:cstheme="minorHAnsi"/>
          <w:sz w:val="20"/>
          <w:szCs w:val="20"/>
        </w:rPr>
        <w:t>CustomerID</w:t>
      </w:r>
      <w:proofErr w:type="spellEnd"/>
      <w:r w:rsidRPr="00812C41">
        <w:rPr>
          <w:rFonts w:cstheme="minorHAnsi"/>
          <w:sz w:val="20"/>
          <w:szCs w:val="20"/>
        </w:rPr>
        <w:t>, FirstName, LastName, Email, Phone, Age)</w:t>
      </w:r>
    </w:p>
    <w:p w14:paraId="32AD1910" w14:textId="77777777" w:rsidR="00812C41" w:rsidRPr="00812C41" w:rsidRDefault="00812C41" w:rsidP="00812C41">
      <w:pPr>
        <w:tabs>
          <w:tab w:val="left" w:pos="1356"/>
        </w:tabs>
        <w:rPr>
          <w:rFonts w:cstheme="minorHAnsi"/>
          <w:sz w:val="20"/>
          <w:szCs w:val="20"/>
        </w:rPr>
      </w:pPr>
      <w:r w:rsidRPr="00812C41">
        <w:rPr>
          <w:rFonts w:cstheme="minorHAnsi"/>
          <w:sz w:val="20"/>
          <w:szCs w:val="20"/>
        </w:rPr>
        <w:t>VALUES (2, 'Jane', 'Smith', 'jane.smith@example.com', '0987654321', 30);</w:t>
      </w:r>
    </w:p>
    <w:p w14:paraId="35A7419F" w14:textId="77777777" w:rsidR="00812C41" w:rsidRPr="00812C41" w:rsidRDefault="00812C41" w:rsidP="00812C41">
      <w:pPr>
        <w:tabs>
          <w:tab w:val="left" w:pos="1356"/>
        </w:tabs>
        <w:rPr>
          <w:rFonts w:cstheme="minorHAnsi"/>
          <w:sz w:val="20"/>
          <w:szCs w:val="20"/>
        </w:rPr>
      </w:pPr>
    </w:p>
    <w:p w14:paraId="01713EC5" w14:textId="77777777" w:rsidR="00812C41" w:rsidRPr="00812C41" w:rsidRDefault="00812C41" w:rsidP="00812C41">
      <w:pPr>
        <w:tabs>
          <w:tab w:val="left" w:pos="1356"/>
        </w:tabs>
        <w:rPr>
          <w:rFonts w:cstheme="minorHAnsi"/>
          <w:sz w:val="20"/>
          <w:szCs w:val="20"/>
        </w:rPr>
      </w:pPr>
    </w:p>
    <w:p w14:paraId="7081C76E" w14:textId="77777777" w:rsidR="00812C41" w:rsidRPr="00812C41" w:rsidRDefault="00812C41" w:rsidP="00812C41">
      <w:pPr>
        <w:tabs>
          <w:tab w:val="left" w:pos="1356"/>
        </w:tabs>
        <w:rPr>
          <w:rFonts w:cstheme="minorHAnsi"/>
          <w:sz w:val="20"/>
          <w:szCs w:val="20"/>
        </w:rPr>
      </w:pPr>
      <w:r w:rsidRPr="00812C41">
        <w:rPr>
          <w:rFonts w:cstheme="minorHAnsi"/>
          <w:sz w:val="20"/>
          <w:szCs w:val="20"/>
        </w:rPr>
        <w:t>INSERT INTO Customer (</w:t>
      </w:r>
      <w:proofErr w:type="spellStart"/>
      <w:r w:rsidRPr="00812C41">
        <w:rPr>
          <w:rFonts w:cstheme="minorHAnsi"/>
          <w:sz w:val="20"/>
          <w:szCs w:val="20"/>
        </w:rPr>
        <w:t>CustomerID</w:t>
      </w:r>
      <w:proofErr w:type="spellEnd"/>
      <w:r w:rsidRPr="00812C41">
        <w:rPr>
          <w:rFonts w:cstheme="minorHAnsi"/>
          <w:sz w:val="20"/>
          <w:szCs w:val="20"/>
        </w:rPr>
        <w:t>, FirstName, LastName, Email, Phone, Age)</w:t>
      </w:r>
    </w:p>
    <w:p w14:paraId="3DCCCC2F" w14:textId="77777777" w:rsidR="00812C41" w:rsidRPr="00812C41" w:rsidRDefault="00812C41" w:rsidP="00812C41">
      <w:pPr>
        <w:tabs>
          <w:tab w:val="left" w:pos="1356"/>
        </w:tabs>
        <w:rPr>
          <w:rFonts w:cstheme="minorHAnsi"/>
          <w:sz w:val="20"/>
          <w:szCs w:val="20"/>
        </w:rPr>
      </w:pPr>
      <w:r w:rsidRPr="00812C41">
        <w:rPr>
          <w:rFonts w:cstheme="minorHAnsi"/>
          <w:sz w:val="20"/>
          <w:szCs w:val="20"/>
        </w:rPr>
        <w:t>VALUES (3, 'Taylor', 'Taylor', 'taylor@example.com', '5551234567', 20);</w:t>
      </w:r>
    </w:p>
    <w:p w14:paraId="74C20ACD" w14:textId="77777777" w:rsidR="00812C41" w:rsidRPr="00812C41" w:rsidRDefault="00812C41" w:rsidP="00812C41">
      <w:pPr>
        <w:tabs>
          <w:tab w:val="left" w:pos="1356"/>
        </w:tabs>
        <w:rPr>
          <w:rFonts w:cstheme="minorHAnsi"/>
          <w:sz w:val="20"/>
          <w:szCs w:val="20"/>
        </w:rPr>
      </w:pPr>
    </w:p>
    <w:p w14:paraId="59B8A051" w14:textId="77777777" w:rsidR="00812C41" w:rsidRPr="00812C41" w:rsidRDefault="00812C41" w:rsidP="00812C41">
      <w:pPr>
        <w:tabs>
          <w:tab w:val="left" w:pos="1356"/>
        </w:tabs>
        <w:rPr>
          <w:rFonts w:cstheme="minorHAnsi"/>
          <w:sz w:val="20"/>
          <w:szCs w:val="20"/>
        </w:rPr>
      </w:pPr>
      <w:r w:rsidRPr="00812C41">
        <w:rPr>
          <w:rFonts w:cstheme="minorHAnsi"/>
          <w:sz w:val="20"/>
          <w:szCs w:val="20"/>
        </w:rPr>
        <w:t>INSERT INTO Customer (</w:t>
      </w:r>
      <w:proofErr w:type="spellStart"/>
      <w:r w:rsidRPr="00812C41">
        <w:rPr>
          <w:rFonts w:cstheme="minorHAnsi"/>
          <w:sz w:val="20"/>
          <w:szCs w:val="20"/>
        </w:rPr>
        <w:t>CustomerID</w:t>
      </w:r>
      <w:proofErr w:type="spellEnd"/>
      <w:r w:rsidRPr="00812C41">
        <w:rPr>
          <w:rFonts w:cstheme="minorHAnsi"/>
          <w:sz w:val="20"/>
          <w:szCs w:val="20"/>
        </w:rPr>
        <w:t>, FirstName, LastName, Email, Phone, Age)</w:t>
      </w:r>
    </w:p>
    <w:p w14:paraId="1AEB2AAE" w14:textId="77777777" w:rsidR="00812C41" w:rsidRPr="00812C41" w:rsidRDefault="00812C41" w:rsidP="00812C41">
      <w:pPr>
        <w:tabs>
          <w:tab w:val="left" w:pos="1356"/>
        </w:tabs>
        <w:rPr>
          <w:rFonts w:cstheme="minorHAnsi"/>
          <w:sz w:val="20"/>
          <w:szCs w:val="20"/>
        </w:rPr>
      </w:pPr>
      <w:r w:rsidRPr="00812C41">
        <w:rPr>
          <w:rFonts w:cstheme="minorHAnsi"/>
          <w:sz w:val="20"/>
          <w:szCs w:val="20"/>
        </w:rPr>
        <w:t>VALUES (4, 'Alice', 'Johnson', 'alice.johnson@example.com', '6669876543', 20);</w:t>
      </w:r>
    </w:p>
    <w:p w14:paraId="338F6A7C" w14:textId="77777777" w:rsidR="00427C4C" w:rsidRDefault="00427C4C" w:rsidP="00812C41">
      <w:pPr>
        <w:tabs>
          <w:tab w:val="left" w:pos="1356"/>
        </w:tabs>
        <w:rPr>
          <w:rFonts w:cstheme="minorHAnsi"/>
          <w:sz w:val="20"/>
          <w:szCs w:val="20"/>
        </w:rPr>
      </w:pPr>
    </w:p>
    <w:p w14:paraId="290A023A" w14:textId="32B70D8B" w:rsidR="00812C41" w:rsidRPr="00812C41" w:rsidRDefault="00812C41" w:rsidP="00812C41">
      <w:pPr>
        <w:tabs>
          <w:tab w:val="left" w:pos="1356"/>
        </w:tabs>
        <w:rPr>
          <w:rFonts w:cstheme="minorHAnsi"/>
          <w:sz w:val="20"/>
          <w:szCs w:val="20"/>
        </w:rPr>
      </w:pPr>
      <w:r w:rsidRPr="00812C41">
        <w:rPr>
          <w:rFonts w:cstheme="minorHAnsi"/>
          <w:sz w:val="20"/>
          <w:szCs w:val="20"/>
        </w:rPr>
        <w:lastRenderedPageBreak/>
        <w:t>INSERT INTO Customer (</w:t>
      </w:r>
      <w:proofErr w:type="spellStart"/>
      <w:r w:rsidRPr="00812C41">
        <w:rPr>
          <w:rFonts w:cstheme="minorHAnsi"/>
          <w:sz w:val="20"/>
          <w:szCs w:val="20"/>
        </w:rPr>
        <w:t>CustomerID</w:t>
      </w:r>
      <w:proofErr w:type="spellEnd"/>
      <w:r w:rsidRPr="00812C41">
        <w:rPr>
          <w:rFonts w:cstheme="minorHAnsi"/>
          <w:sz w:val="20"/>
          <w:szCs w:val="20"/>
        </w:rPr>
        <w:t>, FirstName, LastName, Email, Phone, Age)</w:t>
      </w:r>
    </w:p>
    <w:p w14:paraId="00042645" w14:textId="77777777" w:rsidR="00812C41" w:rsidRPr="00812C41" w:rsidRDefault="00812C41" w:rsidP="00812C41">
      <w:pPr>
        <w:tabs>
          <w:tab w:val="left" w:pos="1356"/>
        </w:tabs>
        <w:rPr>
          <w:rFonts w:cstheme="minorHAnsi"/>
          <w:sz w:val="20"/>
          <w:szCs w:val="20"/>
        </w:rPr>
      </w:pPr>
      <w:r w:rsidRPr="00812C41">
        <w:rPr>
          <w:rFonts w:cstheme="minorHAnsi"/>
          <w:sz w:val="20"/>
          <w:szCs w:val="20"/>
        </w:rPr>
        <w:t>VALUES (5, 'Bob', 'Brown', 'bob.brown@example.com', '7771234567', 28);</w:t>
      </w:r>
    </w:p>
    <w:p w14:paraId="3A3CC536" w14:textId="77777777" w:rsidR="00812C41" w:rsidRPr="00812C41" w:rsidRDefault="00812C41" w:rsidP="00812C41">
      <w:pPr>
        <w:tabs>
          <w:tab w:val="left" w:pos="1356"/>
        </w:tabs>
        <w:rPr>
          <w:rFonts w:cstheme="minorHAnsi"/>
          <w:sz w:val="20"/>
          <w:szCs w:val="20"/>
        </w:rPr>
      </w:pPr>
    </w:p>
    <w:p w14:paraId="5345E40E" w14:textId="1F378715" w:rsidR="00812C41" w:rsidRDefault="00812C41" w:rsidP="00812C41">
      <w:pPr>
        <w:tabs>
          <w:tab w:val="left" w:pos="1356"/>
        </w:tabs>
        <w:rPr>
          <w:rFonts w:cstheme="minorHAnsi"/>
          <w:sz w:val="20"/>
          <w:szCs w:val="20"/>
        </w:rPr>
      </w:pPr>
      <w:r w:rsidRPr="00812C41">
        <w:rPr>
          <w:rFonts w:cstheme="minorHAnsi"/>
          <w:sz w:val="20"/>
          <w:szCs w:val="20"/>
        </w:rPr>
        <w:t>SELECT * FROM Customer;</w:t>
      </w:r>
    </w:p>
    <w:p w14:paraId="6A501C2B" w14:textId="77777777" w:rsidR="00812C41" w:rsidRDefault="00812C41" w:rsidP="00812C41">
      <w:pPr>
        <w:tabs>
          <w:tab w:val="left" w:pos="1356"/>
        </w:tabs>
        <w:rPr>
          <w:rFonts w:cstheme="minorHAnsi"/>
          <w:sz w:val="20"/>
          <w:szCs w:val="20"/>
        </w:rPr>
      </w:pPr>
    </w:p>
    <w:p w14:paraId="545B276B" w14:textId="71314B62" w:rsidR="00812C41" w:rsidRDefault="00812C41" w:rsidP="00812C41">
      <w:pPr>
        <w:tabs>
          <w:tab w:val="left" w:pos="1356"/>
        </w:tabs>
        <w:rPr>
          <w:rFonts w:cstheme="minorHAnsi"/>
          <w:b/>
          <w:bCs/>
          <w:sz w:val="32"/>
          <w:szCs w:val="32"/>
          <w:u w:val="single"/>
        </w:rPr>
      </w:pPr>
      <w:proofErr w:type="gramStart"/>
      <w:r w:rsidRPr="00812C41">
        <w:rPr>
          <w:rFonts w:cstheme="minorHAnsi"/>
          <w:b/>
          <w:bCs/>
          <w:sz w:val="32"/>
          <w:szCs w:val="32"/>
          <w:u w:val="single"/>
        </w:rPr>
        <w:t>Output :</w:t>
      </w:r>
      <w:proofErr w:type="gramEnd"/>
    </w:p>
    <w:p w14:paraId="152E630A" w14:textId="6F5840F5" w:rsidR="00812C41" w:rsidRDefault="00F035DF" w:rsidP="00812C41">
      <w:pPr>
        <w:tabs>
          <w:tab w:val="left" w:pos="1356"/>
        </w:tabs>
        <w:rPr>
          <w:rFonts w:cstheme="minorHAnsi"/>
          <w:sz w:val="24"/>
          <w:szCs w:val="24"/>
        </w:rPr>
      </w:pPr>
      <w:r w:rsidRPr="00F035DF">
        <w:rPr>
          <w:rFonts w:cstheme="minorHAnsi"/>
          <w:noProof/>
          <w:sz w:val="24"/>
          <w:szCs w:val="24"/>
        </w:rPr>
        <w:drawing>
          <wp:inline distT="0" distB="0" distL="0" distR="0" wp14:anchorId="27C0F82F" wp14:editId="2D503FBB">
            <wp:extent cx="6048375" cy="4543425"/>
            <wp:effectExtent l="0" t="0" r="9525" b="9525"/>
            <wp:docPr id="1946644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441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51B4" w14:textId="77777777" w:rsidR="00812C41" w:rsidRPr="00812C41" w:rsidRDefault="00812C41" w:rsidP="00812C41">
      <w:pPr>
        <w:rPr>
          <w:rFonts w:cstheme="minorHAnsi"/>
          <w:sz w:val="32"/>
          <w:szCs w:val="32"/>
        </w:rPr>
      </w:pPr>
    </w:p>
    <w:p w14:paraId="60EAA381" w14:textId="77777777" w:rsidR="00812C41" w:rsidRDefault="00812C41" w:rsidP="00812C41">
      <w:pPr>
        <w:rPr>
          <w:rFonts w:cstheme="minorHAnsi"/>
          <w:sz w:val="32"/>
          <w:szCs w:val="32"/>
        </w:rPr>
      </w:pPr>
    </w:p>
    <w:p w14:paraId="308F0505" w14:textId="77777777" w:rsidR="00427C4C" w:rsidRDefault="00427C4C" w:rsidP="00812C41">
      <w:pPr>
        <w:rPr>
          <w:rFonts w:cstheme="minorHAnsi"/>
          <w:sz w:val="32"/>
          <w:szCs w:val="32"/>
        </w:rPr>
      </w:pPr>
    </w:p>
    <w:p w14:paraId="6507E95E" w14:textId="77777777" w:rsidR="00427C4C" w:rsidRDefault="00427C4C" w:rsidP="00812C41">
      <w:pPr>
        <w:rPr>
          <w:rFonts w:cstheme="minorHAnsi"/>
          <w:sz w:val="32"/>
          <w:szCs w:val="32"/>
        </w:rPr>
      </w:pPr>
    </w:p>
    <w:p w14:paraId="75C4732A" w14:textId="77777777" w:rsidR="00427C4C" w:rsidRPr="00812C41" w:rsidRDefault="00427C4C" w:rsidP="00812C41">
      <w:pPr>
        <w:rPr>
          <w:rFonts w:cstheme="minorHAnsi"/>
          <w:sz w:val="32"/>
          <w:szCs w:val="32"/>
        </w:rPr>
      </w:pPr>
    </w:p>
    <w:p w14:paraId="3779692C" w14:textId="77777777" w:rsidR="00812C41" w:rsidRDefault="00812C41" w:rsidP="000F7474">
      <w:pPr>
        <w:rPr>
          <w:rFonts w:cstheme="minorHAnsi"/>
          <w:sz w:val="32"/>
          <w:szCs w:val="32"/>
        </w:rPr>
      </w:pPr>
    </w:p>
    <w:p w14:paraId="6D3FF0C9" w14:textId="77777777" w:rsidR="00E7736D" w:rsidRDefault="00E7736D" w:rsidP="000F7474">
      <w:pPr>
        <w:rPr>
          <w:rFonts w:cstheme="minorHAnsi"/>
          <w:sz w:val="32"/>
          <w:szCs w:val="32"/>
        </w:rPr>
      </w:pPr>
    </w:p>
    <w:p w14:paraId="6858F682" w14:textId="77777777" w:rsidR="00E7736D" w:rsidRPr="004F3A11" w:rsidRDefault="00E7736D" w:rsidP="000F7474">
      <w:pPr>
        <w:rPr>
          <w:rFonts w:cstheme="minorHAnsi"/>
          <w:sz w:val="2"/>
          <w:szCs w:val="2"/>
        </w:rPr>
      </w:pPr>
    </w:p>
    <w:p w14:paraId="5CBE041B" w14:textId="4F06955F" w:rsidR="00812C41" w:rsidRDefault="009B1253" w:rsidP="000A190E">
      <w:pPr>
        <w:jc w:val="center"/>
        <w:rPr>
          <w:rFonts w:ascii="Arial Black" w:hAnsi="Arial Black"/>
          <w:b/>
          <w:bCs/>
          <w:sz w:val="40"/>
          <w:szCs w:val="40"/>
        </w:rPr>
      </w:pPr>
      <w:r>
        <w:rPr>
          <w:rFonts w:ascii="Arial Black" w:hAnsi="Arial Black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4632" behindDoc="0" locked="0" layoutInCell="1" allowOverlap="1" wp14:anchorId="1FB1E106" wp14:editId="4B2B0842">
                <wp:simplePos x="0" y="0"/>
                <wp:positionH relativeFrom="column">
                  <wp:posOffset>-447675</wp:posOffset>
                </wp:positionH>
                <wp:positionV relativeFrom="paragraph">
                  <wp:posOffset>390525</wp:posOffset>
                </wp:positionV>
                <wp:extent cx="6648450" cy="28575"/>
                <wp:effectExtent l="0" t="0" r="19050" b="28575"/>
                <wp:wrapNone/>
                <wp:docPr id="1989261229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48450" cy="285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E197BE" id="Straight Connector 24" o:spid="_x0000_s1026" style="position:absolute;flip:y;z-index:251674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5.25pt,30.75pt" to="488.2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" strokecolor="black [3200]" strokeweight="1.5pt">
                <v:stroke joinstyle="miter"/>
              </v:line>
            </w:pict>
          </mc:Fallback>
        </mc:AlternateContent>
      </w:r>
      <w:r w:rsidR="00812C41" w:rsidRPr="007B6C18">
        <w:rPr>
          <w:rFonts w:ascii="Arial Black" w:hAnsi="Arial Black"/>
          <w:b/>
          <w:bCs/>
          <w:sz w:val="40"/>
          <w:szCs w:val="40"/>
        </w:rPr>
        <w:t xml:space="preserve">Lab File – Practical </w:t>
      </w:r>
      <w:proofErr w:type="gramStart"/>
      <w:r w:rsidR="00812C41">
        <w:rPr>
          <w:rFonts w:ascii="Arial Black" w:hAnsi="Arial Black"/>
          <w:b/>
          <w:bCs/>
          <w:sz w:val="40"/>
          <w:szCs w:val="40"/>
        </w:rPr>
        <w:t>6 :</w:t>
      </w:r>
      <w:proofErr w:type="gramEnd"/>
      <w:r w:rsidRPr="009B1253">
        <w:rPr>
          <w:rFonts w:ascii="Arial Black" w:hAnsi="Arial Black"/>
          <w:b/>
          <w:bCs/>
          <w:noProof/>
          <w:sz w:val="40"/>
          <w:szCs w:val="40"/>
        </w:rPr>
        <w:t xml:space="preserve"> </w:t>
      </w:r>
    </w:p>
    <w:p w14:paraId="15ED7B2B" w14:textId="2D78814F" w:rsidR="00812C41" w:rsidRDefault="00812C41" w:rsidP="00812C41">
      <w:pPr>
        <w:rPr>
          <w:rFonts w:cstheme="minorHAnsi"/>
          <w:sz w:val="24"/>
          <w:szCs w:val="24"/>
        </w:rPr>
      </w:pPr>
      <w:r w:rsidRPr="00812C41">
        <w:rPr>
          <w:rFonts w:cstheme="minorHAnsi"/>
          <w:b/>
          <w:bCs/>
          <w:sz w:val="32"/>
          <w:szCs w:val="32"/>
          <w:u w:val="single"/>
        </w:rPr>
        <w:t>Aim:</w:t>
      </w:r>
      <w:r w:rsidRPr="00812C41">
        <w:rPr>
          <w:rFonts w:cstheme="minorHAnsi"/>
          <w:sz w:val="32"/>
          <w:szCs w:val="32"/>
        </w:rPr>
        <w:t xml:space="preserve"> </w:t>
      </w:r>
      <w:r w:rsidRPr="00812C41">
        <w:rPr>
          <w:rFonts w:cstheme="minorHAnsi"/>
          <w:sz w:val="24"/>
          <w:szCs w:val="24"/>
        </w:rPr>
        <w:t>Use DDL commands to create tables and DML commands to insert, update, and delete data. Write SELECT queries to retrieve and verify data changes.</w:t>
      </w:r>
    </w:p>
    <w:p w14:paraId="053C4E05" w14:textId="77777777" w:rsidR="00812C41" w:rsidRPr="00812C41" w:rsidRDefault="00812C41" w:rsidP="00812C41">
      <w:pPr>
        <w:rPr>
          <w:rFonts w:cstheme="minorHAnsi"/>
          <w:sz w:val="2"/>
          <w:szCs w:val="2"/>
        </w:rPr>
      </w:pPr>
    </w:p>
    <w:p w14:paraId="0C080CDE" w14:textId="124FAEB1" w:rsidR="00812C41" w:rsidRDefault="00812C41" w:rsidP="00812C41">
      <w:pPr>
        <w:rPr>
          <w:rFonts w:cstheme="minorHAnsi"/>
          <w:b/>
          <w:bCs/>
          <w:sz w:val="32"/>
          <w:szCs w:val="32"/>
          <w:u w:val="single"/>
        </w:rPr>
      </w:pPr>
      <w:proofErr w:type="gramStart"/>
      <w:r w:rsidRPr="00812C41">
        <w:rPr>
          <w:rFonts w:cstheme="minorHAnsi"/>
          <w:b/>
          <w:bCs/>
          <w:sz w:val="32"/>
          <w:szCs w:val="32"/>
          <w:u w:val="single"/>
        </w:rPr>
        <w:t>Code :</w:t>
      </w:r>
      <w:proofErr w:type="gramEnd"/>
    </w:p>
    <w:p w14:paraId="3A178E8E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-- Create Table</w:t>
      </w:r>
    </w:p>
    <w:p w14:paraId="34C4A418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CREATE TABLE Employees (</w:t>
      </w:r>
    </w:p>
    <w:p w14:paraId="76D803A2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    </w:t>
      </w:r>
      <w:proofErr w:type="spellStart"/>
      <w:r w:rsidRPr="000F7474">
        <w:rPr>
          <w:rFonts w:cstheme="minorHAnsi"/>
          <w:sz w:val="20"/>
          <w:szCs w:val="20"/>
        </w:rPr>
        <w:t>EmployeeID</w:t>
      </w:r>
      <w:proofErr w:type="spellEnd"/>
      <w:r w:rsidRPr="000F7474">
        <w:rPr>
          <w:rFonts w:cstheme="minorHAnsi"/>
          <w:sz w:val="20"/>
          <w:szCs w:val="20"/>
        </w:rPr>
        <w:t xml:space="preserve"> INT PRIMARY KEY,</w:t>
      </w:r>
    </w:p>
    <w:p w14:paraId="581052AA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    FirstName </w:t>
      </w:r>
      <w:proofErr w:type="gramStart"/>
      <w:r w:rsidRPr="000F7474">
        <w:rPr>
          <w:rFonts w:cstheme="minorHAnsi"/>
          <w:sz w:val="20"/>
          <w:szCs w:val="20"/>
        </w:rPr>
        <w:t>VARCHAR(</w:t>
      </w:r>
      <w:proofErr w:type="gramEnd"/>
      <w:r w:rsidRPr="000F7474">
        <w:rPr>
          <w:rFonts w:cstheme="minorHAnsi"/>
          <w:sz w:val="20"/>
          <w:szCs w:val="20"/>
        </w:rPr>
        <w:t>50),</w:t>
      </w:r>
    </w:p>
    <w:p w14:paraId="0540247F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    LastName </w:t>
      </w:r>
      <w:proofErr w:type="gramStart"/>
      <w:r w:rsidRPr="000F7474">
        <w:rPr>
          <w:rFonts w:cstheme="minorHAnsi"/>
          <w:sz w:val="20"/>
          <w:szCs w:val="20"/>
        </w:rPr>
        <w:t>VARCHAR(</w:t>
      </w:r>
      <w:proofErr w:type="gramEnd"/>
      <w:r w:rsidRPr="000F7474">
        <w:rPr>
          <w:rFonts w:cstheme="minorHAnsi"/>
          <w:sz w:val="20"/>
          <w:szCs w:val="20"/>
        </w:rPr>
        <w:t>50),</w:t>
      </w:r>
    </w:p>
    <w:p w14:paraId="08C4BC5C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    Age INT,</w:t>
      </w:r>
    </w:p>
    <w:p w14:paraId="7E7ACCF1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    Department </w:t>
      </w:r>
      <w:proofErr w:type="gramStart"/>
      <w:r w:rsidRPr="000F7474">
        <w:rPr>
          <w:rFonts w:cstheme="minorHAnsi"/>
          <w:sz w:val="20"/>
          <w:szCs w:val="20"/>
        </w:rPr>
        <w:t>VARCHAR(</w:t>
      </w:r>
      <w:proofErr w:type="gramEnd"/>
      <w:r w:rsidRPr="000F7474">
        <w:rPr>
          <w:rFonts w:cstheme="minorHAnsi"/>
          <w:sz w:val="20"/>
          <w:szCs w:val="20"/>
        </w:rPr>
        <w:t>50),</w:t>
      </w:r>
    </w:p>
    <w:p w14:paraId="48152A3E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    Salary </w:t>
      </w:r>
      <w:proofErr w:type="gramStart"/>
      <w:r w:rsidRPr="000F7474">
        <w:rPr>
          <w:rFonts w:cstheme="minorHAnsi"/>
          <w:sz w:val="20"/>
          <w:szCs w:val="20"/>
        </w:rPr>
        <w:t>DECIMAL(</w:t>
      </w:r>
      <w:proofErr w:type="gramEnd"/>
      <w:r w:rsidRPr="000F7474">
        <w:rPr>
          <w:rFonts w:cstheme="minorHAnsi"/>
          <w:sz w:val="20"/>
          <w:szCs w:val="20"/>
        </w:rPr>
        <w:t>10, 2)</w:t>
      </w:r>
    </w:p>
    <w:p w14:paraId="6F026D8E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);</w:t>
      </w:r>
    </w:p>
    <w:p w14:paraId="4B31C30B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</w:p>
    <w:p w14:paraId="4F144A8C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-- DML Commands - Insert Data</w:t>
      </w:r>
    </w:p>
    <w:p w14:paraId="587CB69F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INSERT INTO Employees (</w:t>
      </w:r>
      <w:proofErr w:type="spellStart"/>
      <w:r w:rsidRPr="000F7474">
        <w:rPr>
          <w:rFonts w:cstheme="minorHAnsi"/>
          <w:sz w:val="20"/>
          <w:szCs w:val="20"/>
        </w:rPr>
        <w:t>EmployeeID</w:t>
      </w:r>
      <w:proofErr w:type="spellEnd"/>
      <w:r w:rsidRPr="000F7474">
        <w:rPr>
          <w:rFonts w:cstheme="minorHAnsi"/>
          <w:sz w:val="20"/>
          <w:szCs w:val="20"/>
        </w:rPr>
        <w:t>, FirstName, LastName, Age, Department, Salary)</w:t>
      </w:r>
    </w:p>
    <w:p w14:paraId="4376E2D4" w14:textId="20B95AF9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VALUES (1, '</w:t>
      </w:r>
      <w:r w:rsidR="00CA6AF5">
        <w:rPr>
          <w:rFonts w:cstheme="minorHAnsi"/>
          <w:sz w:val="20"/>
          <w:szCs w:val="20"/>
        </w:rPr>
        <w:t>SAI</w:t>
      </w:r>
      <w:r w:rsidRPr="000F7474">
        <w:rPr>
          <w:rFonts w:cstheme="minorHAnsi"/>
          <w:sz w:val="20"/>
          <w:szCs w:val="20"/>
        </w:rPr>
        <w:t>', '</w:t>
      </w:r>
      <w:r w:rsidR="00CA6AF5">
        <w:rPr>
          <w:rFonts w:cstheme="minorHAnsi"/>
          <w:sz w:val="20"/>
          <w:szCs w:val="20"/>
        </w:rPr>
        <w:t>GITE</w:t>
      </w:r>
      <w:r w:rsidRPr="000F7474">
        <w:rPr>
          <w:rFonts w:cstheme="minorHAnsi"/>
          <w:sz w:val="20"/>
          <w:szCs w:val="20"/>
        </w:rPr>
        <w:t>', 28, 'HR', 50000.00);</w:t>
      </w:r>
    </w:p>
    <w:p w14:paraId="42E8BC87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</w:p>
    <w:p w14:paraId="759554E4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INSERT INTO Employees (</w:t>
      </w:r>
      <w:proofErr w:type="spellStart"/>
      <w:r w:rsidRPr="000F7474">
        <w:rPr>
          <w:rFonts w:cstheme="minorHAnsi"/>
          <w:sz w:val="20"/>
          <w:szCs w:val="20"/>
        </w:rPr>
        <w:t>EmployeeID</w:t>
      </w:r>
      <w:proofErr w:type="spellEnd"/>
      <w:r w:rsidRPr="000F7474">
        <w:rPr>
          <w:rFonts w:cstheme="minorHAnsi"/>
          <w:sz w:val="20"/>
          <w:szCs w:val="20"/>
        </w:rPr>
        <w:t>, FirstName, LastName, Age, Department, Salary)</w:t>
      </w:r>
    </w:p>
    <w:p w14:paraId="7CE6A476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VALUES (2, 'Jane', 'Smith', 35, 'IT', 65000.00);</w:t>
      </w:r>
    </w:p>
    <w:p w14:paraId="374049F7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</w:p>
    <w:p w14:paraId="38624F63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INSERT INTO Employees (</w:t>
      </w:r>
      <w:proofErr w:type="spellStart"/>
      <w:r w:rsidRPr="000F7474">
        <w:rPr>
          <w:rFonts w:cstheme="minorHAnsi"/>
          <w:sz w:val="20"/>
          <w:szCs w:val="20"/>
        </w:rPr>
        <w:t>EmployeeID</w:t>
      </w:r>
      <w:proofErr w:type="spellEnd"/>
      <w:r w:rsidRPr="000F7474">
        <w:rPr>
          <w:rFonts w:cstheme="minorHAnsi"/>
          <w:sz w:val="20"/>
          <w:szCs w:val="20"/>
        </w:rPr>
        <w:t>, FirstName, LastName, Age, Department, Salary)</w:t>
      </w:r>
    </w:p>
    <w:p w14:paraId="2E8C6DD2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VALUES (3, 'Michael', 'Johnson', 40, 'Finance', 75000.00);</w:t>
      </w:r>
    </w:p>
    <w:p w14:paraId="5C5DD77F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</w:p>
    <w:p w14:paraId="1721048C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-- 1. Update a single column (e.g., update salary for </w:t>
      </w:r>
      <w:proofErr w:type="spellStart"/>
      <w:r w:rsidRPr="000F7474">
        <w:rPr>
          <w:rFonts w:cstheme="minorHAnsi"/>
          <w:sz w:val="20"/>
          <w:szCs w:val="20"/>
        </w:rPr>
        <w:t>EmployeeID</w:t>
      </w:r>
      <w:proofErr w:type="spellEnd"/>
      <w:r w:rsidRPr="000F7474">
        <w:rPr>
          <w:rFonts w:cstheme="minorHAnsi"/>
          <w:sz w:val="20"/>
          <w:szCs w:val="20"/>
        </w:rPr>
        <w:t xml:space="preserve"> 2)</w:t>
      </w:r>
    </w:p>
    <w:p w14:paraId="68B8276E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UPDATE Employees</w:t>
      </w:r>
    </w:p>
    <w:p w14:paraId="7BCD861E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SET Salary = 70000.00</w:t>
      </w:r>
    </w:p>
    <w:p w14:paraId="169F20F7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WHERE </w:t>
      </w:r>
      <w:proofErr w:type="spellStart"/>
      <w:r w:rsidRPr="000F7474">
        <w:rPr>
          <w:rFonts w:cstheme="minorHAnsi"/>
          <w:sz w:val="20"/>
          <w:szCs w:val="20"/>
        </w:rPr>
        <w:t>EmployeeID</w:t>
      </w:r>
      <w:proofErr w:type="spellEnd"/>
      <w:r w:rsidRPr="000F7474">
        <w:rPr>
          <w:rFonts w:cstheme="minorHAnsi"/>
          <w:sz w:val="20"/>
          <w:szCs w:val="20"/>
        </w:rPr>
        <w:t xml:space="preserve"> = 2;</w:t>
      </w:r>
    </w:p>
    <w:p w14:paraId="71C06524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</w:p>
    <w:p w14:paraId="7CF505DE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-- 2. Update multiple columns for a specific row (e.g., update name and salary for </w:t>
      </w:r>
      <w:proofErr w:type="spellStart"/>
      <w:r w:rsidRPr="000F7474">
        <w:rPr>
          <w:rFonts w:cstheme="minorHAnsi"/>
          <w:sz w:val="20"/>
          <w:szCs w:val="20"/>
        </w:rPr>
        <w:t>EmployeeID</w:t>
      </w:r>
      <w:proofErr w:type="spellEnd"/>
      <w:r w:rsidRPr="000F7474">
        <w:rPr>
          <w:rFonts w:cstheme="minorHAnsi"/>
          <w:sz w:val="20"/>
          <w:szCs w:val="20"/>
        </w:rPr>
        <w:t xml:space="preserve"> 2)</w:t>
      </w:r>
    </w:p>
    <w:p w14:paraId="5EEF1626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UPDATE Employees</w:t>
      </w:r>
    </w:p>
    <w:p w14:paraId="15319D6D" w14:textId="7B7A60D5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lastRenderedPageBreak/>
        <w:t>SET FirstName = '</w:t>
      </w:r>
      <w:r w:rsidR="000A190E">
        <w:rPr>
          <w:rFonts w:cstheme="minorHAnsi"/>
          <w:sz w:val="20"/>
          <w:szCs w:val="20"/>
        </w:rPr>
        <w:t>SAI</w:t>
      </w:r>
      <w:r w:rsidRPr="000F7474">
        <w:rPr>
          <w:rFonts w:cstheme="minorHAnsi"/>
          <w:sz w:val="20"/>
          <w:szCs w:val="20"/>
        </w:rPr>
        <w:t>', LastName = '</w:t>
      </w:r>
      <w:r w:rsidR="000A190E">
        <w:rPr>
          <w:rFonts w:cstheme="minorHAnsi"/>
          <w:sz w:val="20"/>
          <w:szCs w:val="20"/>
        </w:rPr>
        <w:t>GITE</w:t>
      </w:r>
      <w:r w:rsidRPr="000F7474">
        <w:rPr>
          <w:rFonts w:cstheme="minorHAnsi"/>
          <w:sz w:val="20"/>
          <w:szCs w:val="20"/>
        </w:rPr>
        <w:t>', Salary = 75000.00</w:t>
      </w:r>
    </w:p>
    <w:p w14:paraId="2B712E79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WHERE </w:t>
      </w:r>
      <w:proofErr w:type="spellStart"/>
      <w:r w:rsidRPr="000F7474">
        <w:rPr>
          <w:rFonts w:cstheme="minorHAnsi"/>
          <w:sz w:val="20"/>
          <w:szCs w:val="20"/>
        </w:rPr>
        <w:t>EmployeeID</w:t>
      </w:r>
      <w:proofErr w:type="spellEnd"/>
      <w:r w:rsidRPr="000F7474">
        <w:rPr>
          <w:rFonts w:cstheme="minorHAnsi"/>
          <w:sz w:val="20"/>
          <w:szCs w:val="20"/>
        </w:rPr>
        <w:t xml:space="preserve"> = 2;</w:t>
      </w:r>
    </w:p>
    <w:p w14:paraId="3010A390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</w:p>
    <w:p w14:paraId="095F895B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-- 3. Update entire tuple (all columns for </w:t>
      </w:r>
      <w:proofErr w:type="spellStart"/>
      <w:r w:rsidRPr="000F7474">
        <w:rPr>
          <w:rFonts w:cstheme="minorHAnsi"/>
          <w:sz w:val="20"/>
          <w:szCs w:val="20"/>
        </w:rPr>
        <w:t>EmployeeID</w:t>
      </w:r>
      <w:proofErr w:type="spellEnd"/>
      <w:r w:rsidRPr="000F7474">
        <w:rPr>
          <w:rFonts w:cstheme="minorHAnsi"/>
          <w:sz w:val="20"/>
          <w:szCs w:val="20"/>
        </w:rPr>
        <w:t xml:space="preserve"> 3)</w:t>
      </w:r>
    </w:p>
    <w:p w14:paraId="31252AD2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UPDATE Employees</w:t>
      </w:r>
    </w:p>
    <w:p w14:paraId="79E88E0E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SET FirstName = 'Michael', LastName = 'Brown', Age = 45, Department = 'Management', Salary = 80000.00</w:t>
      </w:r>
    </w:p>
    <w:p w14:paraId="699EB222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WHERE </w:t>
      </w:r>
      <w:proofErr w:type="spellStart"/>
      <w:r w:rsidRPr="000F7474">
        <w:rPr>
          <w:rFonts w:cstheme="minorHAnsi"/>
          <w:sz w:val="20"/>
          <w:szCs w:val="20"/>
        </w:rPr>
        <w:t>EmployeeID</w:t>
      </w:r>
      <w:proofErr w:type="spellEnd"/>
      <w:r w:rsidRPr="000F7474">
        <w:rPr>
          <w:rFonts w:cstheme="minorHAnsi"/>
          <w:sz w:val="20"/>
          <w:szCs w:val="20"/>
        </w:rPr>
        <w:t xml:space="preserve"> = 3;</w:t>
      </w:r>
    </w:p>
    <w:p w14:paraId="0824B6B8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</w:p>
    <w:p w14:paraId="038267B2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-- 4. Update with a condition (e.g., increase salary by 10% for all employees in HR)</w:t>
      </w:r>
    </w:p>
    <w:p w14:paraId="3CD0C9A4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UPDATE Employees</w:t>
      </w:r>
    </w:p>
    <w:p w14:paraId="30D47856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SET Salary = Salary * 1.10</w:t>
      </w:r>
    </w:p>
    <w:p w14:paraId="62195A53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WHERE Department = 'HR';</w:t>
      </w:r>
    </w:p>
    <w:p w14:paraId="01AB0F41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</w:p>
    <w:p w14:paraId="1A74CFB6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-- 5. Update with a subquery (increase salary for Employee with highest salary)</w:t>
      </w:r>
    </w:p>
    <w:p w14:paraId="0E513B36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UPDATE Employees</w:t>
      </w:r>
    </w:p>
    <w:p w14:paraId="5D5932AC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SET Salary = Salary + 5000</w:t>
      </w:r>
    </w:p>
    <w:p w14:paraId="41F9E932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WHERE Salary = (</w:t>
      </w:r>
    </w:p>
    <w:p w14:paraId="2B73EE8B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    SELECT </w:t>
      </w:r>
      <w:proofErr w:type="spellStart"/>
      <w:r w:rsidRPr="000F7474">
        <w:rPr>
          <w:rFonts w:cstheme="minorHAnsi"/>
          <w:sz w:val="20"/>
          <w:szCs w:val="20"/>
        </w:rPr>
        <w:t>max_sal</w:t>
      </w:r>
      <w:proofErr w:type="spellEnd"/>
      <w:r w:rsidRPr="000F7474">
        <w:rPr>
          <w:rFonts w:cstheme="minorHAnsi"/>
          <w:sz w:val="20"/>
          <w:szCs w:val="20"/>
        </w:rPr>
        <w:t xml:space="preserve"> FROM (</w:t>
      </w:r>
    </w:p>
    <w:p w14:paraId="199319FF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        SELECT MAX(Salary) AS </w:t>
      </w:r>
      <w:proofErr w:type="spellStart"/>
      <w:r w:rsidRPr="000F7474">
        <w:rPr>
          <w:rFonts w:cstheme="minorHAnsi"/>
          <w:sz w:val="20"/>
          <w:szCs w:val="20"/>
        </w:rPr>
        <w:t>max_sal</w:t>
      </w:r>
      <w:proofErr w:type="spellEnd"/>
      <w:r w:rsidRPr="000F7474">
        <w:rPr>
          <w:rFonts w:cstheme="minorHAnsi"/>
          <w:sz w:val="20"/>
          <w:szCs w:val="20"/>
        </w:rPr>
        <w:t xml:space="preserve"> FROM Employees</w:t>
      </w:r>
    </w:p>
    <w:p w14:paraId="3B591AC3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    ) AS temp</w:t>
      </w:r>
    </w:p>
    <w:p w14:paraId="64647D7C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);</w:t>
      </w:r>
    </w:p>
    <w:p w14:paraId="7E2EE54B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</w:p>
    <w:p w14:paraId="681F79FC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-- 6. Update using a CASE statement (e.g., increase salary based on department)</w:t>
      </w:r>
    </w:p>
    <w:p w14:paraId="1A97AF9C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UPDATE Employees</w:t>
      </w:r>
    </w:p>
    <w:p w14:paraId="4838BF33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SET Salary = CASE</w:t>
      </w:r>
    </w:p>
    <w:p w14:paraId="440BE4F7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    WHEN Department = 'HR' THEN Salary * 1.05</w:t>
      </w:r>
    </w:p>
    <w:p w14:paraId="175B9E9E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    WHEN Department = 'IT' THEN Salary * 1.08</w:t>
      </w:r>
    </w:p>
    <w:p w14:paraId="30E0C06E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    WHEN Department = 'Finance' THEN Salary * 1.10</w:t>
      </w:r>
    </w:p>
    <w:p w14:paraId="39431C2B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    ELSE Salary</w:t>
      </w:r>
    </w:p>
    <w:p w14:paraId="34ED2C8A" w14:textId="7B8721B3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END;</w:t>
      </w:r>
    </w:p>
    <w:p w14:paraId="09D271D8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-- Delete Data from the Table</w:t>
      </w:r>
    </w:p>
    <w:p w14:paraId="6966186C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DELETE FROM Employees</w:t>
      </w:r>
    </w:p>
    <w:p w14:paraId="527B8665" w14:textId="18DBCA43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WHERE </w:t>
      </w:r>
      <w:proofErr w:type="spellStart"/>
      <w:r w:rsidRPr="000F7474">
        <w:rPr>
          <w:rFonts w:cstheme="minorHAnsi"/>
          <w:sz w:val="20"/>
          <w:szCs w:val="20"/>
        </w:rPr>
        <w:t>EmployeeID</w:t>
      </w:r>
      <w:proofErr w:type="spellEnd"/>
      <w:r w:rsidRPr="000F7474">
        <w:rPr>
          <w:rFonts w:cstheme="minorHAnsi"/>
          <w:sz w:val="20"/>
          <w:szCs w:val="20"/>
        </w:rPr>
        <w:t xml:space="preserve"> = 1;</w:t>
      </w:r>
    </w:p>
    <w:p w14:paraId="67DFA4AF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lastRenderedPageBreak/>
        <w:t>-- Select and Verify Data</w:t>
      </w:r>
    </w:p>
    <w:p w14:paraId="09BDBF2B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-- Retrieve all data</w:t>
      </w:r>
    </w:p>
    <w:p w14:paraId="079D6072" w14:textId="42EB353F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SELECT * FROM Employees;</w:t>
      </w:r>
    </w:p>
    <w:p w14:paraId="3B89A0F3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-- Check update for </w:t>
      </w:r>
      <w:proofErr w:type="spellStart"/>
      <w:r w:rsidRPr="000F7474">
        <w:rPr>
          <w:rFonts w:cstheme="minorHAnsi"/>
          <w:sz w:val="20"/>
          <w:szCs w:val="20"/>
        </w:rPr>
        <w:t>EmployeeID</w:t>
      </w:r>
      <w:proofErr w:type="spellEnd"/>
      <w:r w:rsidRPr="000F7474">
        <w:rPr>
          <w:rFonts w:cstheme="minorHAnsi"/>
          <w:sz w:val="20"/>
          <w:szCs w:val="20"/>
        </w:rPr>
        <w:t xml:space="preserve"> = 2</w:t>
      </w:r>
    </w:p>
    <w:p w14:paraId="29F05236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SELECT * FROM Employees</w:t>
      </w:r>
    </w:p>
    <w:p w14:paraId="12227290" w14:textId="5466819C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WHERE </w:t>
      </w:r>
      <w:proofErr w:type="spellStart"/>
      <w:r w:rsidRPr="000F7474">
        <w:rPr>
          <w:rFonts w:cstheme="minorHAnsi"/>
          <w:sz w:val="20"/>
          <w:szCs w:val="20"/>
        </w:rPr>
        <w:t>EmployeeID</w:t>
      </w:r>
      <w:proofErr w:type="spellEnd"/>
      <w:r w:rsidRPr="000F7474">
        <w:rPr>
          <w:rFonts w:cstheme="minorHAnsi"/>
          <w:sz w:val="20"/>
          <w:szCs w:val="20"/>
        </w:rPr>
        <w:t xml:space="preserve"> = 2;</w:t>
      </w:r>
    </w:p>
    <w:p w14:paraId="4E91BFB9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-- Check if </w:t>
      </w:r>
      <w:proofErr w:type="spellStart"/>
      <w:r w:rsidRPr="000F7474">
        <w:rPr>
          <w:rFonts w:cstheme="minorHAnsi"/>
          <w:sz w:val="20"/>
          <w:szCs w:val="20"/>
        </w:rPr>
        <w:t>EmployeeID</w:t>
      </w:r>
      <w:proofErr w:type="spellEnd"/>
      <w:r w:rsidRPr="000F7474">
        <w:rPr>
          <w:rFonts w:cstheme="minorHAnsi"/>
          <w:sz w:val="20"/>
          <w:szCs w:val="20"/>
        </w:rPr>
        <w:t xml:space="preserve"> = 1 still exists</w:t>
      </w:r>
    </w:p>
    <w:p w14:paraId="48750C00" w14:textId="77777777" w:rsidR="000F7474" w:rsidRPr="000F7474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>SELECT * FROM Employees</w:t>
      </w:r>
    </w:p>
    <w:p w14:paraId="4A647439" w14:textId="4D5A3623" w:rsidR="00812C41" w:rsidRDefault="000F7474" w:rsidP="000F7474">
      <w:pPr>
        <w:rPr>
          <w:rFonts w:cstheme="minorHAnsi"/>
          <w:sz w:val="20"/>
          <w:szCs w:val="20"/>
        </w:rPr>
      </w:pPr>
      <w:r w:rsidRPr="000F7474">
        <w:rPr>
          <w:rFonts w:cstheme="minorHAnsi"/>
          <w:sz w:val="20"/>
          <w:szCs w:val="20"/>
        </w:rPr>
        <w:t xml:space="preserve">WHERE </w:t>
      </w:r>
      <w:proofErr w:type="spellStart"/>
      <w:r w:rsidRPr="000F7474">
        <w:rPr>
          <w:rFonts w:cstheme="minorHAnsi"/>
          <w:sz w:val="20"/>
          <w:szCs w:val="20"/>
        </w:rPr>
        <w:t>EmployeeID</w:t>
      </w:r>
      <w:proofErr w:type="spellEnd"/>
      <w:r w:rsidRPr="000F7474">
        <w:rPr>
          <w:rFonts w:cstheme="minorHAnsi"/>
          <w:sz w:val="20"/>
          <w:szCs w:val="20"/>
        </w:rPr>
        <w:t xml:space="preserve"> = 1;</w:t>
      </w:r>
    </w:p>
    <w:p w14:paraId="2FF3739D" w14:textId="77777777" w:rsidR="000F7474" w:rsidRDefault="000F7474" w:rsidP="000F7474">
      <w:pPr>
        <w:rPr>
          <w:rFonts w:cstheme="minorHAnsi"/>
          <w:sz w:val="20"/>
          <w:szCs w:val="20"/>
        </w:rPr>
      </w:pPr>
    </w:p>
    <w:p w14:paraId="0A7587C9" w14:textId="439F4097" w:rsidR="000F7474" w:rsidRDefault="000F7474" w:rsidP="000F7474">
      <w:pPr>
        <w:rPr>
          <w:rFonts w:cstheme="minorHAnsi"/>
          <w:b/>
          <w:bCs/>
          <w:sz w:val="32"/>
          <w:szCs w:val="32"/>
          <w:u w:val="single"/>
        </w:rPr>
      </w:pPr>
      <w:proofErr w:type="gramStart"/>
      <w:r w:rsidRPr="000F7474">
        <w:rPr>
          <w:rFonts w:cstheme="minorHAnsi"/>
          <w:b/>
          <w:bCs/>
          <w:sz w:val="32"/>
          <w:szCs w:val="32"/>
          <w:u w:val="single"/>
        </w:rPr>
        <w:t>Output :</w:t>
      </w:r>
      <w:proofErr w:type="gramEnd"/>
    </w:p>
    <w:p w14:paraId="5AEE102D" w14:textId="7B41B9DF" w:rsidR="000F7474" w:rsidRDefault="000A190E" w:rsidP="000F7474">
      <w:pPr>
        <w:rPr>
          <w:rFonts w:cstheme="minorHAnsi"/>
          <w:b/>
          <w:bCs/>
          <w:noProof/>
          <w:sz w:val="32"/>
          <w:szCs w:val="32"/>
          <w:u w:val="single"/>
        </w:rPr>
      </w:pPr>
      <w:r w:rsidRPr="000A190E">
        <w:rPr>
          <w:rFonts w:cstheme="minorHAnsi"/>
          <w:b/>
          <w:bCs/>
          <w:noProof/>
          <w:sz w:val="32"/>
          <w:szCs w:val="32"/>
          <w:u w:val="single"/>
        </w:rPr>
        <w:drawing>
          <wp:inline distT="0" distB="0" distL="0" distR="0" wp14:anchorId="23849B6C" wp14:editId="7DEC9A08">
            <wp:extent cx="6105525" cy="4133850"/>
            <wp:effectExtent l="0" t="0" r="9525" b="0"/>
            <wp:docPr id="112421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106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8E93" w14:textId="77777777" w:rsidR="000F7474" w:rsidRPr="000F7474" w:rsidRDefault="000F7474" w:rsidP="000F7474">
      <w:pPr>
        <w:rPr>
          <w:rFonts w:cstheme="minorHAnsi"/>
          <w:sz w:val="32"/>
          <w:szCs w:val="32"/>
        </w:rPr>
      </w:pPr>
    </w:p>
    <w:p w14:paraId="763C2CA9" w14:textId="77777777" w:rsidR="000F7474" w:rsidRDefault="000F7474" w:rsidP="000F7474">
      <w:pPr>
        <w:rPr>
          <w:rFonts w:cstheme="minorHAnsi"/>
          <w:b/>
          <w:bCs/>
          <w:noProof/>
          <w:sz w:val="32"/>
          <w:szCs w:val="32"/>
          <w:u w:val="single"/>
        </w:rPr>
      </w:pPr>
    </w:p>
    <w:p w14:paraId="6B671C5E" w14:textId="4F81E7E8" w:rsidR="00E7736D" w:rsidRDefault="000F7474" w:rsidP="000F7474">
      <w:pPr>
        <w:tabs>
          <w:tab w:val="left" w:pos="2520"/>
        </w:tabs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ab/>
      </w:r>
    </w:p>
    <w:p w14:paraId="3F21B23D" w14:textId="77777777" w:rsidR="004F3A11" w:rsidRPr="004F3A11" w:rsidRDefault="004F3A11" w:rsidP="000F7474">
      <w:pPr>
        <w:tabs>
          <w:tab w:val="left" w:pos="2520"/>
        </w:tabs>
        <w:rPr>
          <w:rFonts w:cstheme="minorHAnsi"/>
          <w:sz w:val="2"/>
          <w:szCs w:val="2"/>
        </w:rPr>
      </w:pPr>
    </w:p>
    <w:p w14:paraId="49AC2171" w14:textId="77777777" w:rsidR="000F7474" w:rsidRPr="004F3A11" w:rsidRDefault="000F7474" w:rsidP="000F7474">
      <w:pPr>
        <w:rPr>
          <w:rFonts w:cstheme="minorHAnsi"/>
          <w:sz w:val="2"/>
          <w:szCs w:val="2"/>
        </w:rPr>
      </w:pPr>
    </w:p>
    <w:p w14:paraId="0181C8CA" w14:textId="52DB00BA" w:rsidR="000F7474" w:rsidRDefault="009B1253" w:rsidP="000A190E">
      <w:pPr>
        <w:jc w:val="center"/>
        <w:rPr>
          <w:sz w:val="40"/>
          <w:szCs w:val="40"/>
        </w:rPr>
      </w:pPr>
      <w:r>
        <w:rPr>
          <w:rFonts w:ascii="Arial Black" w:hAnsi="Arial Black"/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76680" behindDoc="0" locked="0" layoutInCell="1" allowOverlap="1" wp14:anchorId="0D8CAFED" wp14:editId="13691903">
                <wp:simplePos x="0" y="0"/>
                <wp:positionH relativeFrom="column">
                  <wp:posOffset>-333375</wp:posOffset>
                </wp:positionH>
                <wp:positionV relativeFrom="paragraph">
                  <wp:posOffset>371475</wp:posOffset>
                </wp:positionV>
                <wp:extent cx="6648450" cy="28575"/>
                <wp:effectExtent l="0" t="0" r="19050" b="28575"/>
                <wp:wrapNone/>
                <wp:docPr id="59810668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48450" cy="285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DC870D" id="Straight Connector 24" o:spid="_x0000_s1026" style="position:absolute;flip:y;z-index:251676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6.25pt,29.25pt" to="497.25pt,3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" strokecolor="black [3200]" strokeweight="1.5pt">
                <v:stroke joinstyle="miter"/>
              </v:line>
            </w:pict>
          </mc:Fallback>
        </mc:AlternateContent>
      </w:r>
      <w:r w:rsidR="000F7474" w:rsidRPr="007B6C18">
        <w:rPr>
          <w:rFonts w:ascii="Arial Black" w:hAnsi="Arial Black"/>
          <w:b/>
          <w:bCs/>
          <w:sz w:val="40"/>
          <w:szCs w:val="40"/>
        </w:rPr>
        <w:t xml:space="preserve">Lab File – </w:t>
      </w:r>
      <w:r w:rsidR="000F7474" w:rsidRPr="000F7474">
        <w:rPr>
          <w:rFonts w:ascii="Arial Black" w:hAnsi="Arial Black"/>
          <w:b/>
          <w:bCs/>
          <w:sz w:val="40"/>
          <w:szCs w:val="40"/>
        </w:rPr>
        <w:t xml:space="preserve">Practical 7 </w:t>
      </w:r>
    </w:p>
    <w:p w14:paraId="6C31CA17" w14:textId="128A4236" w:rsidR="000F7474" w:rsidRDefault="000F7474" w:rsidP="000F7474">
      <w:pPr>
        <w:jc w:val="both"/>
        <w:rPr>
          <w:rFonts w:cstheme="minorHAnsi"/>
          <w:sz w:val="24"/>
          <w:szCs w:val="24"/>
        </w:rPr>
      </w:pPr>
      <w:proofErr w:type="gramStart"/>
      <w:r w:rsidRPr="000F7474">
        <w:rPr>
          <w:b/>
          <w:bCs/>
          <w:sz w:val="32"/>
          <w:szCs w:val="32"/>
          <w:u w:val="single"/>
        </w:rPr>
        <w:t>Aim :</w:t>
      </w:r>
      <w:proofErr w:type="gramEnd"/>
      <w:r>
        <w:rPr>
          <w:rFonts w:cstheme="minorHAnsi"/>
          <w:sz w:val="24"/>
          <w:szCs w:val="24"/>
        </w:rPr>
        <w:t xml:space="preserve"> </w:t>
      </w:r>
      <w:r w:rsidRPr="000F7474">
        <w:rPr>
          <w:rFonts w:cstheme="minorHAnsi"/>
          <w:sz w:val="24"/>
          <w:szCs w:val="24"/>
        </w:rPr>
        <w:t xml:space="preserve">Create a Sales table and use aggregate functions like </w:t>
      </w:r>
      <w:proofErr w:type="gramStart"/>
      <w:r w:rsidRPr="000F7474">
        <w:rPr>
          <w:rFonts w:cstheme="minorHAnsi"/>
          <w:sz w:val="24"/>
          <w:szCs w:val="24"/>
        </w:rPr>
        <w:t>COUNT,SUM</w:t>
      </w:r>
      <w:proofErr w:type="gramEnd"/>
      <w:r w:rsidRPr="000F7474">
        <w:rPr>
          <w:rFonts w:cstheme="minorHAnsi"/>
          <w:sz w:val="24"/>
          <w:szCs w:val="24"/>
        </w:rPr>
        <w:t>, AVG, MIN, and MAX to summarize sales data and calculate</w:t>
      </w:r>
      <w:r>
        <w:rPr>
          <w:rFonts w:cstheme="minorHAnsi"/>
          <w:sz w:val="24"/>
          <w:szCs w:val="24"/>
        </w:rPr>
        <w:t xml:space="preserve"> </w:t>
      </w:r>
      <w:r w:rsidRPr="000F7474">
        <w:rPr>
          <w:rFonts w:cstheme="minorHAnsi"/>
          <w:sz w:val="24"/>
          <w:szCs w:val="24"/>
        </w:rPr>
        <w:t>statistics.</w:t>
      </w:r>
    </w:p>
    <w:p w14:paraId="2721ED5E" w14:textId="77777777" w:rsidR="000F7474" w:rsidRPr="000F7474" w:rsidRDefault="000F7474" w:rsidP="000F7474">
      <w:pPr>
        <w:jc w:val="both"/>
        <w:rPr>
          <w:rFonts w:cstheme="minorHAnsi"/>
          <w:sz w:val="4"/>
          <w:szCs w:val="4"/>
        </w:rPr>
      </w:pPr>
    </w:p>
    <w:p w14:paraId="07041DC8" w14:textId="04BB6FA8" w:rsidR="000F7474" w:rsidRPr="000F7474" w:rsidRDefault="000F7474" w:rsidP="000F7474">
      <w:pPr>
        <w:jc w:val="both"/>
        <w:rPr>
          <w:rFonts w:cstheme="minorHAnsi"/>
          <w:b/>
          <w:bCs/>
          <w:sz w:val="32"/>
          <w:szCs w:val="32"/>
          <w:u w:val="single"/>
        </w:rPr>
      </w:pPr>
      <w:proofErr w:type="gramStart"/>
      <w:r w:rsidRPr="000F7474">
        <w:rPr>
          <w:rFonts w:cstheme="minorHAnsi"/>
          <w:b/>
          <w:bCs/>
          <w:sz w:val="32"/>
          <w:szCs w:val="32"/>
          <w:u w:val="single"/>
        </w:rPr>
        <w:t>Code :</w:t>
      </w:r>
      <w:proofErr w:type="gramEnd"/>
    </w:p>
    <w:p w14:paraId="7C003703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>-- Create the Sales table</w:t>
      </w:r>
    </w:p>
    <w:p w14:paraId="2F4B781C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>CREATE TABLE Sales (</w:t>
      </w:r>
    </w:p>
    <w:p w14:paraId="7D4B941F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    </w:t>
      </w:r>
      <w:proofErr w:type="spellStart"/>
      <w:r w:rsidRPr="005C5336">
        <w:rPr>
          <w:rFonts w:cstheme="minorHAnsi"/>
          <w:sz w:val="20"/>
          <w:szCs w:val="20"/>
        </w:rPr>
        <w:t>SaleID</w:t>
      </w:r>
      <w:proofErr w:type="spellEnd"/>
      <w:r w:rsidRPr="005C5336">
        <w:rPr>
          <w:rFonts w:cstheme="minorHAnsi"/>
          <w:sz w:val="20"/>
          <w:szCs w:val="20"/>
        </w:rPr>
        <w:t xml:space="preserve"> INT PRIMARY KEY AUTO_INCREMENT,</w:t>
      </w:r>
    </w:p>
    <w:p w14:paraId="577E742D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    Product </w:t>
      </w:r>
      <w:proofErr w:type="gramStart"/>
      <w:r w:rsidRPr="005C5336">
        <w:rPr>
          <w:rFonts w:cstheme="minorHAnsi"/>
          <w:sz w:val="20"/>
          <w:szCs w:val="20"/>
        </w:rPr>
        <w:t>VARCHAR(</w:t>
      </w:r>
      <w:proofErr w:type="gramEnd"/>
      <w:r w:rsidRPr="005C5336">
        <w:rPr>
          <w:rFonts w:cstheme="minorHAnsi"/>
          <w:sz w:val="20"/>
          <w:szCs w:val="20"/>
        </w:rPr>
        <w:t>50),</w:t>
      </w:r>
    </w:p>
    <w:p w14:paraId="293BD98F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    Quantity INT,</w:t>
      </w:r>
    </w:p>
    <w:p w14:paraId="78161C69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    Price </w:t>
      </w:r>
      <w:proofErr w:type="gramStart"/>
      <w:r w:rsidRPr="005C5336">
        <w:rPr>
          <w:rFonts w:cstheme="minorHAnsi"/>
          <w:sz w:val="20"/>
          <w:szCs w:val="20"/>
        </w:rPr>
        <w:t>DECIMAL(</w:t>
      </w:r>
      <w:proofErr w:type="gramEnd"/>
      <w:r w:rsidRPr="005C5336">
        <w:rPr>
          <w:rFonts w:cstheme="minorHAnsi"/>
          <w:sz w:val="20"/>
          <w:szCs w:val="20"/>
        </w:rPr>
        <w:t>10,2),</w:t>
      </w:r>
    </w:p>
    <w:p w14:paraId="034CE3B5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    </w:t>
      </w:r>
      <w:proofErr w:type="spellStart"/>
      <w:r w:rsidRPr="005C5336">
        <w:rPr>
          <w:rFonts w:cstheme="minorHAnsi"/>
          <w:sz w:val="20"/>
          <w:szCs w:val="20"/>
        </w:rPr>
        <w:t>SaleDate</w:t>
      </w:r>
      <w:proofErr w:type="spellEnd"/>
      <w:r w:rsidRPr="005C5336">
        <w:rPr>
          <w:rFonts w:cstheme="minorHAnsi"/>
          <w:sz w:val="20"/>
          <w:szCs w:val="20"/>
        </w:rPr>
        <w:t xml:space="preserve"> DATE</w:t>
      </w:r>
    </w:p>
    <w:p w14:paraId="37C83819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>);</w:t>
      </w:r>
    </w:p>
    <w:p w14:paraId="171CEA68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</w:p>
    <w:p w14:paraId="4B5961A9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>-- Insert valid sales data</w:t>
      </w:r>
    </w:p>
    <w:p w14:paraId="3F046DFB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INSERT INTO Sales (Product, Quantity, Price, </w:t>
      </w:r>
      <w:proofErr w:type="spellStart"/>
      <w:r w:rsidRPr="005C5336">
        <w:rPr>
          <w:rFonts w:cstheme="minorHAnsi"/>
          <w:sz w:val="20"/>
          <w:szCs w:val="20"/>
        </w:rPr>
        <w:t>SaleDate</w:t>
      </w:r>
      <w:proofErr w:type="spellEnd"/>
      <w:r w:rsidRPr="005C5336">
        <w:rPr>
          <w:rFonts w:cstheme="minorHAnsi"/>
          <w:sz w:val="20"/>
          <w:szCs w:val="20"/>
        </w:rPr>
        <w:t>) VALUES</w:t>
      </w:r>
    </w:p>
    <w:p w14:paraId="27FC0B01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>('Laptop', 2, 75000.00, '2025-02-01'),</w:t>
      </w:r>
    </w:p>
    <w:p w14:paraId="0B3EF085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>('Mobile', 5, 20000.00, '2025-02-02'),</w:t>
      </w:r>
    </w:p>
    <w:p w14:paraId="089DD8EA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>('Tablet', 3, 30000.00, '2025-02-03'),</w:t>
      </w:r>
    </w:p>
    <w:p w14:paraId="2A973E22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>('Laptop', 1, 78000.00, '2025-02-04'),</w:t>
      </w:r>
    </w:p>
    <w:p w14:paraId="07376FE1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>('Mobile', 4, 22000.00, '2025-02-05'),</w:t>
      </w:r>
    </w:p>
    <w:p w14:paraId="74CBAFD3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>('Tablet', 2, 32000.00, '2025-02-06');</w:t>
      </w:r>
    </w:p>
    <w:p w14:paraId="45252E7C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</w:p>
    <w:p w14:paraId="3E751633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>-- COUNT queries</w:t>
      </w:r>
    </w:p>
    <w:p w14:paraId="2CE1837C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</w:t>
      </w:r>
      <w:proofErr w:type="gramStart"/>
      <w:r w:rsidRPr="005C5336">
        <w:rPr>
          <w:rFonts w:cstheme="minorHAnsi"/>
          <w:sz w:val="20"/>
          <w:szCs w:val="20"/>
        </w:rPr>
        <w:t>COUNT(</w:t>
      </w:r>
      <w:proofErr w:type="gramEnd"/>
      <w:r w:rsidRPr="005C5336">
        <w:rPr>
          <w:rFonts w:cstheme="minorHAnsi"/>
          <w:sz w:val="20"/>
          <w:szCs w:val="20"/>
        </w:rPr>
        <w:t xml:space="preserve">*) AS </w:t>
      </w:r>
      <w:proofErr w:type="spellStart"/>
      <w:r w:rsidRPr="005C5336">
        <w:rPr>
          <w:rFonts w:cstheme="minorHAnsi"/>
          <w:sz w:val="20"/>
          <w:szCs w:val="20"/>
        </w:rPr>
        <w:t>Total_Sales</w:t>
      </w:r>
      <w:proofErr w:type="spellEnd"/>
      <w:r w:rsidRPr="005C5336">
        <w:rPr>
          <w:rFonts w:cstheme="minorHAnsi"/>
          <w:sz w:val="20"/>
          <w:szCs w:val="20"/>
        </w:rPr>
        <w:t xml:space="preserve"> FROM Sales;</w:t>
      </w:r>
    </w:p>
    <w:p w14:paraId="627E0788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</w:t>
      </w:r>
      <w:proofErr w:type="gramStart"/>
      <w:r w:rsidRPr="005C5336">
        <w:rPr>
          <w:rFonts w:cstheme="minorHAnsi"/>
          <w:sz w:val="20"/>
          <w:szCs w:val="20"/>
        </w:rPr>
        <w:t>COUNT(</w:t>
      </w:r>
      <w:proofErr w:type="gramEnd"/>
      <w:r w:rsidRPr="005C5336">
        <w:rPr>
          <w:rFonts w:cstheme="minorHAnsi"/>
          <w:sz w:val="20"/>
          <w:szCs w:val="20"/>
        </w:rPr>
        <w:t xml:space="preserve">DISTINCT Product) AS </w:t>
      </w:r>
      <w:proofErr w:type="spellStart"/>
      <w:r w:rsidRPr="005C5336">
        <w:rPr>
          <w:rFonts w:cstheme="minorHAnsi"/>
          <w:sz w:val="20"/>
          <w:szCs w:val="20"/>
        </w:rPr>
        <w:t>Unique_Products</w:t>
      </w:r>
      <w:proofErr w:type="spellEnd"/>
      <w:r w:rsidRPr="005C5336">
        <w:rPr>
          <w:rFonts w:cstheme="minorHAnsi"/>
          <w:sz w:val="20"/>
          <w:szCs w:val="20"/>
        </w:rPr>
        <w:t xml:space="preserve"> FROM Sales;</w:t>
      </w:r>
    </w:p>
    <w:p w14:paraId="17F3E44B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Product, </w:t>
      </w:r>
      <w:proofErr w:type="gramStart"/>
      <w:r w:rsidRPr="005C5336">
        <w:rPr>
          <w:rFonts w:cstheme="minorHAnsi"/>
          <w:sz w:val="20"/>
          <w:szCs w:val="20"/>
        </w:rPr>
        <w:t>COUNT(</w:t>
      </w:r>
      <w:proofErr w:type="gramEnd"/>
      <w:r w:rsidRPr="005C5336">
        <w:rPr>
          <w:rFonts w:cstheme="minorHAnsi"/>
          <w:sz w:val="20"/>
          <w:szCs w:val="20"/>
        </w:rPr>
        <w:t xml:space="preserve">*) AS </w:t>
      </w:r>
      <w:proofErr w:type="spellStart"/>
      <w:r w:rsidRPr="005C5336">
        <w:rPr>
          <w:rFonts w:cstheme="minorHAnsi"/>
          <w:sz w:val="20"/>
          <w:szCs w:val="20"/>
        </w:rPr>
        <w:t>Sales_Count</w:t>
      </w:r>
      <w:proofErr w:type="spellEnd"/>
      <w:r w:rsidRPr="005C5336">
        <w:rPr>
          <w:rFonts w:cstheme="minorHAnsi"/>
          <w:sz w:val="20"/>
          <w:szCs w:val="20"/>
        </w:rPr>
        <w:t xml:space="preserve"> FROM Sales GROUP BY Product;</w:t>
      </w:r>
    </w:p>
    <w:p w14:paraId="0289DCB4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</w:t>
      </w:r>
      <w:proofErr w:type="spellStart"/>
      <w:r w:rsidRPr="005C5336">
        <w:rPr>
          <w:rFonts w:cstheme="minorHAnsi"/>
          <w:sz w:val="20"/>
          <w:szCs w:val="20"/>
        </w:rPr>
        <w:t>SaleDate</w:t>
      </w:r>
      <w:proofErr w:type="spellEnd"/>
      <w:r w:rsidRPr="005C5336">
        <w:rPr>
          <w:rFonts w:cstheme="minorHAnsi"/>
          <w:sz w:val="20"/>
          <w:szCs w:val="20"/>
        </w:rPr>
        <w:t xml:space="preserve">, </w:t>
      </w:r>
      <w:proofErr w:type="gramStart"/>
      <w:r w:rsidRPr="005C5336">
        <w:rPr>
          <w:rFonts w:cstheme="minorHAnsi"/>
          <w:sz w:val="20"/>
          <w:szCs w:val="20"/>
        </w:rPr>
        <w:t>COUNT(</w:t>
      </w:r>
      <w:proofErr w:type="gramEnd"/>
      <w:r w:rsidRPr="005C5336">
        <w:rPr>
          <w:rFonts w:cstheme="minorHAnsi"/>
          <w:sz w:val="20"/>
          <w:szCs w:val="20"/>
        </w:rPr>
        <w:t xml:space="preserve">*) AS </w:t>
      </w:r>
      <w:proofErr w:type="spellStart"/>
      <w:r w:rsidRPr="005C5336">
        <w:rPr>
          <w:rFonts w:cstheme="minorHAnsi"/>
          <w:sz w:val="20"/>
          <w:szCs w:val="20"/>
        </w:rPr>
        <w:t>Sales_Per_Day</w:t>
      </w:r>
      <w:proofErr w:type="spellEnd"/>
      <w:r w:rsidRPr="005C5336">
        <w:rPr>
          <w:rFonts w:cstheme="minorHAnsi"/>
          <w:sz w:val="20"/>
          <w:szCs w:val="20"/>
        </w:rPr>
        <w:t xml:space="preserve"> FROM Sales GROUP BY </w:t>
      </w:r>
      <w:proofErr w:type="spellStart"/>
      <w:r w:rsidRPr="005C5336">
        <w:rPr>
          <w:rFonts w:cstheme="minorHAnsi"/>
          <w:sz w:val="20"/>
          <w:szCs w:val="20"/>
        </w:rPr>
        <w:t>SaleDate</w:t>
      </w:r>
      <w:proofErr w:type="spellEnd"/>
      <w:r w:rsidRPr="005C5336">
        <w:rPr>
          <w:rFonts w:cstheme="minorHAnsi"/>
          <w:sz w:val="20"/>
          <w:szCs w:val="20"/>
        </w:rPr>
        <w:t>;</w:t>
      </w:r>
    </w:p>
    <w:p w14:paraId="7DE4957E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</w:t>
      </w:r>
      <w:proofErr w:type="gramStart"/>
      <w:r w:rsidRPr="005C5336">
        <w:rPr>
          <w:rFonts w:cstheme="minorHAnsi"/>
          <w:sz w:val="20"/>
          <w:szCs w:val="20"/>
        </w:rPr>
        <w:t>COUNT(</w:t>
      </w:r>
      <w:proofErr w:type="gramEnd"/>
      <w:r w:rsidRPr="005C5336">
        <w:rPr>
          <w:rFonts w:cstheme="minorHAnsi"/>
          <w:sz w:val="20"/>
          <w:szCs w:val="20"/>
        </w:rPr>
        <w:t xml:space="preserve">*) AS </w:t>
      </w:r>
      <w:proofErr w:type="spellStart"/>
      <w:r w:rsidRPr="005C5336">
        <w:rPr>
          <w:rFonts w:cstheme="minorHAnsi"/>
          <w:sz w:val="20"/>
          <w:szCs w:val="20"/>
        </w:rPr>
        <w:t>High_Quantity_Sales</w:t>
      </w:r>
      <w:proofErr w:type="spellEnd"/>
      <w:r w:rsidRPr="005C5336">
        <w:rPr>
          <w:rFonts w:cstheme="minorHAnsi"/>
          <w:sz w:val="20"/>
          <w:szCs w:val="20"/>
        </w:rPr>
        <w:t xml:space="preserve"> FROM Sales WHERE Quantity &gt; 2;</w:t>
      </w:r>
    </w:p>
    <w:p w14:paraId="4547F424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</w:t>
      </w:r>
      <w:proofErr w:type="gramStart"/>
      <w:r w:rsidRPr="005C5336">
        <w:rPr>
          <w:rFonts w:cstheme="minorHAnsi"/>
          <w:sz w:val="20"/>
          <w:szCs w:val="20"/>
        </w:rPr>
        <w:t>COUNT(</w:t>
      </w:r>
      <w:proofErr w:type="gramEnd"/>
      <w:r w:rsidRPr="005C5336">
        <w:rPr>
          <w:rFonts w:cstheme="minorHAnsi"/>
          <w:sz w:val="20"/>
          <w:szCs w:val="20"/>
        </w:rPr>
        <w:t xml:space="preserve">*) AS </w:t>
      </w:r>
      <w:proofErr w:type="spellStart"/>
      <w:r w:rsidRPr="005C5336">
        <w:rPr>
          <w:rFonts w:cstheme="minorHAnsi"/>
          <w:sz w:val="20"/>
          <w:szCs w:val="20"/>
        </w:rPr>
        <w:t>Sales_This_Month</w:t>
      </w:r>
      <w:proofErr w:type="spellEnd"/>
    </w:p>
    <w:p w14:paraId="746DF319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>FROM Sales</w:t>
      </w:r>
    </w:p>
    <w:p w14:paraId="3914071C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>WHERE MONTH(</w:t>
      </w:r>
      <w:proofErr w:type="spellStart"/>
      <w:r w:rsidRPr="005C5336">
        <w:rPr>
          <w:rFonts w:cstheme="minorHAnsi"/>
          <w:sz w:val="20"/>
          <w:szCs w:val="20"/>
        </w:rPr>
        <w:t>SaleDate</w:t>
      </w:r>
      <w:proofErr w:type="spellEnd"/>
      <w:r w:rsidRPr="005C5336">
        <w:rPr>
          <w:rFonts w:cstheme="minorHAnsi"/>
          <w:sz w:val="20"/>
          <w:szCs w:val="20"/>
        </w:rPr>
        <w:t>) = MONTH(CURRENT_DATE)</w:t>
      </w:r>
    </w:p>
    <w:p w14:paraId="50618EEB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lastRenderedPageBreak/>
        <w:t xml:space="preserve">  AND YEAR(</w:t>
      </w:r>
      <w:proofErr w:type="spellStart"/>
      <w:r w:rsidRPr="005C5336">
        <w:rPr>
          <w:rFonts w:cstheme="minorHAnsi"/>
          <w:sz w:val="20"/>
          <w:szCs w:val="20"/>
        </w:rPr>
        <w:t>SaleDate</w:t>
      </w:r>
      <w:proofErr w:type="spellEnd"/>
      <w:r w:rsidRPr="005C5336">
        <w:rPr>
          <w:rFonts w:cstheme="minorHAnsi"/>
          <w:sz w:val="20"/>
          <w:szCs w:val="20"/>
        </w:rPr>
        <w:t>) = YEAR(CURRENT_DATE);</w:t>
      </w:r>
    </w:p>
    <w:p w14:paraId="49B4ADBB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</w:t>
      </w:r>
      <w:proofErr w:type="gramStart"/>
      <w:r w:rsidRPr="005C5336">
        <w:rPr>
          <w:rFonts w:cstheme="minorHAnsi"/>
          <w:sz w:val="20"/>
          <w:szCs w:val="20"/>
        </w:rPr>
        <w:t>COUNT(</w:t>
      </w:r>
      <w:proofErr w:type="gramEnd"/>
      <w:r w:rsidRPr="005C5336">
        <w:rPr>
          <w:rFonts w:cstheme="minorHAnsi"/>
          <w:sz w:val="20"/>
          <w:szCs w:val="20"/>
        </w:rPr>
        <w:t xml:space="preserve">*) AS </w:t>
      </w:r>
      <w:proofErr w:type="spellStart"/>
      <w:r w:rsidRPr="005C5336">
        <w:rPr>
          <w:rFonts w:cstheme="minorHAnsi"/>
          <w:sz w:val="20"/>
          <w:szCs w:val="20"/>
        </w:rPr>
        <w:t>High_Value_Sales</w:t>
      </w:r>
      <w:proofErr w:type="spellEnd"/>
      <w:r w:rsidRPr="005C5336">
        <w:rPr>
          <w:rFonts w:cstheme="minorHAnsi"/>
          <w:sz w:val="20"/>
          <w:szCs w:val="20"/>
        </w:rPr>
        <w:t xml:space="preserve"> FROM Sales WHERE (Quantity * Price) &gt; 50000;</w:t>
      </w:r>
    </w:p>
    <w:p w14:paraId="3379A90A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Product, </w:t>
      </w:r>
      <w:proofErr w:type="gramStart"/>
      <w:r w:rsidRPr="005C5336">
        <w:rPr>
          <w:rFonts w:cstheme="minorHAnsi"/>
          <w:sz w:val="20"/>
          <w:szCs w:val="20"/>
        </w:rPr>
        <w:t>COUNT(</w:t>
      </w:r>
      <w:proofErr w:type="gramEnd"/>
      <w:r w:rsidRPr="005C5336">
        <w:rPr>
          <w:rFonts w:cstheme="minorHAnsi"/>
          <w:sz w:val="20"/>
          <w:szCs w:val="20"/>
        </w:rPr>
        <w:t xml:space="preserve">*) AS </w:t>
      </w:r>
      <w:proofErr w:type="spellStart"/>
      <w:r w:rsidRPr="005C5336">
        <w:rPr>
          <w:rFonts w:cstheme="minorHAnsi"/>
          <w:sz w:val="20"/>
          <w:szCs w:val="20"/>
        </w:rPr>
        <w:t>High_Value_Transactions</w:t>
      </w:r>
      <w:proofErr w:type="spellEnd"/>
    </w:p>
    <w:p w14:paraId="5D56B0C2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>FROM Sales</w:t>
      </w:r>
    </w:p>
    <w:p w14:paraId="61C7F14B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>WHERE (Quantity * Price) &gt; 40000</w:t>
      </w:r>
    </w:p>
    <w:p w14:paraId="4E80BCE3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>GROUP BY Product;</w:t>
      </w:r>
    </w:p>
    <w:p w14:paraId="3BDB26DC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</w:t>
      </w:r>
      <w:proofErr w:type="gramStart"/>
      <w:r w:rsidRPr="005C5336">
        <w:rPr>
          <w:rFonts w:cstheme="minorHAnsi"/>
          <w:sz w:val="20"/>
          <w:szCs w:val="20"/>
        </w:rPr>
        <w:t>COUNT(</w:t>
      </w:r>
      <w:proofErr w:type="gramEnd"/>
      <w:r w:rsidRPr="005C5336">
        <w:rPr>
          <w:rFonts w:cstheme="minorHAnsi"/>
          <w:sz w:val="20"/>
          <w:szCs w:val="20"/>
        </w:rPr>
        <w:t xml:space="preserve">*) AS </w:t>
      </w:r>
      <w:proofErr w:type="spellStart"/>
      <w:r w:rsidRPr="005C5336">
        <w:rPr>
          <w:rFonts w:cstheme="minorHAnsi"/>
          <w:sz w:val="20"/>
          <w:szCs w:val="20"/>
        </w:rPr>
        <w:t>Sales_After_Date</w:t>
      </w:r>
      <w:proofErr w:type="spellEnd"/>
      <w:r w:rsidRPr="005C5336">
        <w:rPr>
          <w:rFonts w:cstheme="minorHAnsi"/>
          <w:sz w:val="20"/>
          <w:szCs w:val="20"/>
        </w:rPr>
        <w:t xml:space="preserve"> FROM Sales WHERE </w:t>
      </w:r>
      <w:proofErr w:type="spellStart"/>
      <w:r w:rsidRPr="005C5336">
        <w:rPr>
          <w:rFonts w:cstheme="minorHAnsi"/>
          <w:sz w:val="20"/>
          <w:szCs w:val="20"/>
        </w:rPr>
        <w:t>SaleDate</w:t>
      </w:r>
      <w:proofErr w:type="spellEnd"/>
      <w:r w:rsidRPr="005C5336">
        <w:rPr>
          <w:rFonts w:cstheme="minorHAnsi"/>
          <w:sz w:val="20"/>
          <w:szCs w:val="20"/>
        </w:rPr>
        <w:t xml:space="preserve"> &gt; '2025-02-03';</w:t>
      </w:r>
    </w:p>
    <w:p w14:paraId="616E89F4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</w:p>
    <w:p w14:paraId="68AF5325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>-- SUM queries</w:t>
      </w:r>
    </w:p>
    <w:p w14:paraId="291595CC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</w:t>
      </w:r>
      <w:proofErr w:type="gramStart"/>
      <w:r w:rsidRPr="005C5336">
        <w:rPr>
          <w:rFonts w:cstheme="minorHAnsi"/>
          <w:sz w:val="20"/>
          <w:szCs w:val="20"/>
        </w:rPr>
        <w:t>SUM(</w:t>
      </w:r>
      <w:proofErr w:type="gramEnd"/>
      <w:r w:rsidRPr="005C5336">
        <w:rPr>
          <w:rFonts w:cstheme="minorHAnsi"/>
          <w:sz w:val="20"/>
          <w:szCs w:val="20"/>
        </w:rPr>
        <w:t xml:space="preserve">Quantity * Price) AS </w:t>
      </w:r>
      <w:proofErr w:type="spellStart"/>
      <w:r w:rsidRPr="005C5336">
        <w:rPr>
          <w:rFonts w:cstheme="minorHAnsi"/>
          <w:sz w:val="20"/>
          <w:szCs w:val="20"/>
        </w:rPr>
        <w:t>Total_Revenue</w:t>
      </w:r>
      <w:proofErr w:type="spellEnd"/>
      <w:r w:rsidRPr="005C5336">
        <w:rPr>
          <w:rFonts w:cstheme="minorHAnsi"/>
          <w:sz w:val="20"/>
          <w:szCs w:val="20"/>
        </w:rPr>
        <w:t xml:space="preserve"> FROM Sales;</w:t>
      </w:r>
    </w:p>
    <w:p w14:paraId="3C208767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SUM(Quantity) AS </w:t>
      </w:r>
      <w:proofErr w:type="spellStart"/>
      <w:r w:rsidRPr="005C5336">
        <w:rPr>
          <w:rFonts w:cstheme="minorHAnsi"/>
          <w:sz w:val="20"/>
          <w:szCs w:val="20"/>
        </w:rPr>
        <w:t>Total_Quantity_Sold</w:t>
      </w:r>
      <w:proofErr w:type="spellEnd"/>
      <w:r w:rsidRPr="005C5336">
        <w:rPr>
          <w:rFonts w:cstheme="minorHAnsi"/>
          <w:sz w:val="20"/>
          <w:szCs w:val="20"/>
        </w:rPr>
        <w:t xml:space="preserve"> FROM Sales;</w:t>
      </w:r>
    </w:p>
    <w:p w14:paraId="46F76185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Product, </w:t>
      </w:r>
      <w:proofErr w:type="gramStart"/>
      <w:r w:rsidRPr="005C5336">
        <w:rPr>
          <w:rFonts w:cstheme="minorHAnsi"/>
          <w:sz w:val="20"/>
          <w:szCs w:val="20"/>
        </w:rPr>
        <w:t>SUM(</w:t>
      </w:r>
      <w:proofErr w:type="gramEnd"/>
      <w:r w:rsidRPr="005C5336">
        <w:rPr>
          <w:rFonts w:cstheme="minorHAnsi"/>
          <w:sz w:val="20"/>
          <w:szCs w:val="20"/>
        </w:rPr>
        <w:t xml:space="preserve">Quantity * Price) AS </w:t>
      </w:r>
      <w:proofErr w:type="spellStart"/>
      <w:r w:rsidRPr="005C5336">
        <w:rPr>
          <w:rFonts w:cstheme="minorHAnsi"/>
          <w:sz w:val="20"/>
          <w:szCs w:val="20"/>
        </w:rPr>
        <w:t>Revenue_Per_Product</w:t>
      </w:r>
      <w:proofErr w:type="spellEnd"/>
      <w:r w:rsidRPr="005C5336">
        <w:rPr>
          <w:rFonts w:cstheme="minorHAnsi"/>
          <w:sz w:val="20"/>
          <w:szCs w:val="20"/>
        </w:rPr>
        <w:t xml:space="preserve"> FROM Sales GROUP BY Product;</w:t>
      </w:r>
    </w:p>
    <w:p w14:paraId="1B6502C3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</w:t>
      </w:r>
      <w:proofErr w:type="spellStart"/>
      <w:r w:rsidRPr="005C5336">
        <w:rPr>
          <w:rFonts w:cstheme="minorHAnsi"/>
          <w:sz w:val="20"/>
          <w:szCs w:val="20"/>
        </w:rPr>
        <w:t>SaleDate</w:t>
      </w:r>
      <w:proofErr w:type="spellEnd"/>
      <w:r w:rsidRPr="005C5336">
        <w:rPr>
          <w:rFonts w:cstheme="minorHAnsi"/>
          <w:sz w:val="20"/>
          <w:szCs w:val="20"/>
        </w:rPr>
        <w:t xml:space="preserve">, </w:t>
      </w:r>
      <w:proofErr w:type="gramStart"/>
      <w:r w:rsidRPr="005C5336">
        <w:rPr>
          <w:rFonts w:cstheme="minorHAnsi"/>
          <w:sz w:val="20"/>
          <w:szCs w:val="20"/>
        </w:rPr>
        <w:t>SUM(</w:t>
      </w:r>
      <w:proofErr w:type="gramEnd"/>
      <w:r w:rsidRPr="005C5336">
        <w:rPr>
          <w:rFonts w:cstheme="minorHAnsi"/>
          <w:sz w:val="20"/>
          <w:szCs w:val="20"/>
        </w:rPr>
        <w:t xml:space="preserve">Quantity * Price) AS </w:t>
      </w:r>
      <w:proofErr w:type="spellStart"/>
      <w:r w:rsidRPr="005C5336">
        <w:rPr>
          <w:rFonts w:cstheme="minorHAnsi"/>
          <w:sz w:val="20"/>
          <w:szCs w:val="20"/>
        </w:rPr>
        <w:t>Revenue_Per_Day</w:t>
      </w:r>
      <w:proofErr w:type="spellEnd"/>
      <w:r w:rsidRPr="005C5336">
        <w:rPr>
          <w:rFonts w:cstheme="minorHAnsi"/>
          <w:sz w:val="20"/>
          <w:szCs w:val="20"/>
        </w:rPr>
        <w:t xml:space="preserve"> FROM Sales GROUP BY </w:t>
      </w:r>
      <w:proofErr w:type="spellStart"/>
      <w:r w:rsidRPr="005C5336">
        <w:rPr>
          <w:rFonts w:cstheme="minorHAnsi"/>
          <w:sz w:val="20"/>
          <w:szCs w:val="20"/>
        </w:rPr>
        <w:t>SaleDate</w:t>
      </w:r>
      <w:proofErr w:type="spellEnd"/>
      <w:r w:rsidRPr="005C5336">
        <w:rPr>
          <w:rFonts w:cstheme="minorHAnsi"/>
          <w:sz w:val="20"/>
          <w:szCs w:val="20"/>
        </w:rPr>
        <w:t>;</w:t>
      </w:r>
    </w:p>
    <w:p w14:paraId="0D27A558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</w:t>
      </w:r>
      <w:proofErr w:type="gramStart"/>
      <w:r w:rsidRPr="005C5336">
        <w:rPr>
          <w:rFonts w:cstheme="minorHAnsi"/>
          <w:sz w:val="20"/>
          <w:szCs w:val="20"/>
        </w:rPr>
        <w:t>SUM(</w:t>
      </w:r>
      <w:proofErr w:type="gramEnd"/>
      <w:r w:rsidRPr="005C5336">
        <w:rPr>
          <w:rFonts w:cstheme="minorHAnsi"/>
          <w:sz w:val="20"/>
          <w:szCs w:val="20"/>
        </w:rPr>
        <w:t xml:space="preserve">Quantity * Price) AS </w:t>
      </w:r>
      <w:proofErr w:type="spellStart"/>
      <w:r w:rsidRPr="005C5336">
        <w:rPr>
          <w:rFonts w:cstheme="minorHAnsi"/>
          <w:sz w:val="20"/>
          <w:szCs w:val="20"/>
        </w:rPr>
        <w:t>Revenue_This_Month</w:t>
      </w:r>
      <w:proofErr w:type="spellEnd"/>
    </w:p>
    <w:p w14:paraId="44FEE4C7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>FROM Sales</w:t>
      </w:r>
    </w:p>
    <w:p w14:paraId="019B8EE6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>WHERE MONTH(</w:t>
      </w:r>
      <w:proofErr w:type="spellStart"/>
      <w:r w:rsidRPr="005C5336">
        <w:rPr>
          <w:rFonts w:cstheme="minorHAnsi"/>
          <w:sz w:val="20"/>
          <w:szCs w:val="20"/>
        </w:rPr>
        <w:t>SaleDate</w:t>
      </w:r>
      <w:proofErr w:type="spellEnd"/>
      <w:r w:rsidRPr="005C5336">
        <w:rPr>
          <w:rFonts w:cstheme="minorHAnsi"/>
          <w:sz w:val="20"/>
          <w:szCs w:val="20"/>
        </w:rPr>
        <w:t>) = MONTH(CURRENT_DATE)</w:t>
      </w:r>
    </w:p>
    <w:p w14:paraId="47C5B08C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  AND YEAR(</w:t>
      </w:r>
      <w:proofErr w:type="spellStart"/>
      <w:r w:rsidRPr="005C5336">
        <w:rPr>
          <w:rFonts w:cstheme="minorHAnsi"/>
          <w:sz w:val="20"/>
          <w:szCs w:val="20"/>
        </w:rPr>
        <w:t>SaleDate</w:t>
      </w:r>
      <w:proofErr w:type="spellEnd"/>
      <w:r w:rsidRPr="005C5336">
        <w:rPr>
          <w:rFonts w:cstheme="minorHAnsi"/>
          <w:sz w:val="20"/>
          <w:szCs w:val="20"/>
        </w:rPr>
        <w:t>) = YEAR(CURRENT_DATE);</w:t>
      </w:r>
    </w:p>
    <w:p w14:paraId="0612BE09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</w:t>
      </w:r>
      <w:proofErr w:type="gramStart"/>
      <w:r w:rsidRPr="005C5336">
        <w:rPr>
          <w:rFonts w:cstheme="minorHAnsi"/>
          <w:sz w:val="20"/>
          <w:szCs w:val="20"/>
        </w:rPr>
        <w:t>SUM(</w:t>
      </w:r>
      <w:proofErr w:type="gramEnd"/>
      <w:r w:rsidRPr="005C5336">
        <w:rPr>
          <w:rFonts w:cstheme="minorHAnsi"/>
          <w:sz w:val="20"/>
          <w:szCs w:val="20"/>
        </w:rPr>
        <w:t xml:space="preserve">Quantity * Price) AS </w:t>
      </w:r>
      <w:proofErr w:type="spellStart"/>
      <w:r w:rsidRPr="005C5336">
        <w:rPr>
          <w:rFonts w:cstheme="minorHAnsi"/>
          <w:sz w:val="20"/>
          <w:szCs w:val="20"/>
        </w:rPr>
        <w:t>High_Quantity_Revenue</w:t>
      </w:r>
      <w:proofErr w:type="spellEnd"/>
      <w:r w:rsidRPr="005C5336">
        <w:rPr>
          <w:rFonts w:cstheme="minorHAnsi"/>
          <w:sz w:val="20"/>
          <w:szCs w:val="20"/>
        </w:rPr>
        <w:t xml:space="preserve"> FROM Sales WHERE Quantity &gt; 2;</w:t>
      </w:r>
    </w:p>
    <w:p w14:paraId="18110FAD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</w:t>
      </w:r>
      <w:proofErr w:type="gramStart"/>
      <w:r w:rsidRPr="005C5336">
        <w:rPr>
          <w:rFonts w:cstheme="minorHAnsi"/>
          <w:sz w:val="20"/>
          <w:szCs w:val="20"/>
        </w:rPr>
        <w:t>SUM(</w:t>
      </w:r>
      <w:proofErr w:type="gramEnd"/>
      <w:r w:rsidRPr="005C5336">
        <w:rPr>
          <w:rFonts w:cstheme="minorHAnsi"/>
          <w:sz w:val="20"/>
          <w:szCs w:val="20"/>
        </w:rPr>
        <w:t xml:space="preserve">Quantity * Price) AS </w:t>
      </w:r>
      <w:proofErr w:type="spellStart"/>
      <w:r w:rsidRPr="005C5336">
        <w:rPr>
          <w:rFonts w:cstheme="minorHAnsi"/>
          <w:sz w:val="20"/>
          <w:szCs w:val="20"/>
        </w:rPr>
        <w:t>Revenue_After_Date</w:t>
      </w:r>
      <w:proofErr w:type="spellEnd"/>
      <w:r w:rsidRPr="005C5336">
        <w:rPr>
          <w:rFonts w:cstheme="minorHAnsi"/>
          <w:sz w:val="20"/>
          <w:szCs w:val="20"/>
        </w:rPr>
        <w:t xml:space="preserve"> FROM Sales WHERE </w:t>
      </w:r>
      <w:proofErr w:type="spellStart"/>
      <w:r w:rsidRPr="005C5336">
        <w:rPr>
          <w:rFonts w:cstheme="minorHAnsi"/>
          <w:sz w:val="20"/>
          <w:szCs w:val="20"/>
        </w:rPr>
        <w:t>SaleDate</w:t>
      </w:r>
      <w:proofErr w:type="spellEnd"/>
      <w:r w:rsidRPr="005C5336">
        <w:rPr>
          <w:rFonts w:cstheme="minorHAnsi"/>
          <w:sz w:val="20"/>
          <w:szCs w:val="20"/>
        </w:rPr>
        <w:t xml:space="preserve"> &gt; '2025-02-03';</w:t>
      </w:r>
    </w:p>
    <w:p w14:paraId="6193205C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Product, </w:t>
      </w:r>
      <w:proofErr w:type="gramStart"/>
      <w:r w:rsidRPr="005C5336">
        <w:rPr>
          <w:rFonts w:cstheme="minorHAnsi"/>
          <w:sz w:val="20"/>
          <w:szCs w:val="20"/>
        </w:rPr>
        <w:t>SUM(</w:t>
      </w:r>
      <w:proofErr w:type="gramEnd"/>
      <w:r w:rsidRPr="005C5336">
        <w:rPr>
          <w:rFonts w:cstheme="minorHAnsi"/>
          <w:sz w:val="20"/>
          <w:szCs w:val="20"/>
        </w:rPr>
        <w:t xml:space="preserve">Quantity * Price) AS </w:t>
      </w:r>
      <w:proofErr w:type="spellStart"/>
      <w:r w:rsidRPr="005C5336">
        <w:rPr>
          <w:rFonts w:cstheme="minorHAnsi"/>
          <w:sz w:val="20"/>
          <w:szCs w:val="20"/>
        </w:rPr>
        <w:t>High_Value_Revenue</w:t>
      </w:r>
      <w:proofErr w:type="spellEnd"/>
    </w:p>
    <w:p w14:paraId="644D5252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>FROM Sales</w:t>
      </w:r>
    </w:p>
    <w:p w14:paraId="055BF905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>WHERE (Quantity * Price) &gt; 40000</w:t>
      </w:r>
    </w:p>
    <w:p w14:paraId="346CF781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>GROUP BY Product;</w:t>
      </w:r>
    </w:p>
    <w:p w14:paraId="535FDCAA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</w:p>
    <w:p w14:paraId="1FA14691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>-- AVG queries</w:t>
      </w:r>
    </w:p>
    <w:p w14:paraId="091CF63B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AVG(Price) AS </w:t>
      </w:r>
      <w:proofErr w:type="spellStart"/>
      <w:r w:rsidRPr="005C5336">
        <w:rPr>
          <w:rFonts w:cstheme="minorHAnsi"/>
          <w:sz w:val="20"/>
          <w:szCs w:val="20"/>
        </w:rPr>
        <w:t>Average_Price</w:t>
      </w:r>
      <w:proofErr w:type="spellEnd"/>
      <w:r w:rsidRPr="005C5336">
        <w:rPr>
          <w:rFonts w:cstheme="minorHAnsi"/>
          <w:sz w:val="20"/>
          <w:szCs w:val="20"/>
        </w:rPr>
        <w:t xml:space="preserve"> FROM Sales;</w:t>
      </w:r>
    </w:p>
    <w:p w14:paraId="371EE8D6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AVG(Quantity) AS </w:t>
      </w:r>
      <w:proofErr w:type="spellStart"/>
      <w:r w:rsidRPr="005C5336">
        <w:rPr>
          <w:rFonts w:cstheme="minorHAnsi"/>
          <w:sz w:val="20"/>
          <w:szCs w:val="20"/>
        </w:rPr>
        <w:t>Average_Quantity_Sold</w:t>
      </w:r>
      <w:proofErr w:type="spellEnd"/>
      <w:r w:rsidRPr="005C5336">
        <w:rPr>
          <w:rFonts w:cstheme="minorHAnsi"/>
          <w:sz w:val="20"/>
          <w:szCs w:val="20"/>
        </w:rPr>
        <w:t xml:space="preserve"> FROM Sales;</w:t>
      </w:r>
    </w:p>
    <w:p w14:paraId="37D72472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</w:t>
      </w:r>
      <w:proofErr w:type="gramStart"/>
      <w:r w:rsidRPr="005C5336">
        <w:rPr>
          <w:rFonts w:cstheme="minorHAnsi"/>
          <w:sz w:val="20"/>
          <w:szCs w:val="20"/>
        </w:rPr>
        <w:t>AVG(</w:t>
      </w:r>
      <w:proofErr w:type="gramEnd"/>
      <w:r w:rsidRPr="005C5336">
        <w:rPr>
          <w:rFonts w:cstheme="minorHAnsi"/>
          <w:sz w:val="20"/>
          <w:szCs w:val="20"/>
        </w:rPr>
        <w:t xml:space="preserve">Quantity * Price) AS </w:t>
      </w:r>
      <w:proofErr w:type="spellStart"/>
      <w:r w:rsidRPr="005C5336">
        <w:rPr>
          <w:rFonts w:cstheme="minorHAnsi"/>
          <w:sz w:val="20"/>
          <w:szCs w:val="20"/>
        </w:rPr>
        <w:t>Average_Revenue_Per_Transaction</w:t>
      </w:r>
      <w:proofErr w:type="spellEnd"/>
      <w:r w:rsidRPr="005C5336">
        <w:rPr>
          <w:rFonts w:cstheme="minorHAnsi"/>
          <w:sz w:val="20"/>
          <w:szCs w:val="20"/>
        </w:rPr>
        <w:t xml:space="preserve"> FROM Sales;</w:t>
      </w:r>
    </w:p>
    <w:p w14:paraId="539E06EC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Product, AVG(Price) AS </w:t>
      </w:r>
      <w:proofErr w:type="spellStart"/>
      <w:r w:rsidRPr="005C5336">
        <w:rPr>
          <w:rFonts w:cstheme="minorHAnsi"/>
          <w:sz w:val="20"/>
          <w:szCs w:val="20"/>
        </w:rPr>
        <w:t>Average_Price_Per_Product</w:t>
      </w:r>
      <w:proofErr w:type="spellEnd"/>
      <w:r w:rsidRPr="005C5336">
        <w:rPr>
          <w:rFonts w:cstheme="minorHAnsi"/>
          <w:sz w:val="20"/>
          <w:szCs w:val="20"/>
        </w:rPr>
        <w:t xml:space="preserve"> FROM Sales GROUP BY Product;</w:t>
      </w:r>
    </w:p>
    <w:p w14:paraId="707C7FF2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Product, </w:t>
      </w:r>
      <w:proofErr w:type="gramStart"/>
      <w:r w:rsidRPr="005C5336">
        <w:rPr>
          <w:rFonts w:cstheme="minorHAnsi"/>
          <w:sz w:val="20"/>
          <w:szCs w:val="20"/>
        </w:rPr>
        <w:t>AVG(</w:t>
      </w:r>
      <w:proofErr w:type="gramEnd"/>
      <w:r w:rsidRPr="005C5336">
        <w:rPr>
          <w:rFonts w:cstheme="minorHAnsi"/>
          <w:sz w:val="20"/>
          <w:szCs w:val="20"/>
        </w:rPr>
        <w:t xml:space="preserve">Quantity * Price) AS </w:t>
      </w:r>
      <w:proofErr w:type="spellStart"/>
      <w:r w:rsidRPr="005C5336">
        <w:rPr>
          <w:rFonts w:cstheme="minorHAnsi"/>
          <w:sz w:val="20"/>
          <w:szCs w:val="20"/>
        </w:rPr>
        <w:t>Average_Revenue_Per_Product</w:t>
      </w:r>
      <w:proofErr w:type="spellEnd"/>
      <w:r w:rsidRPr="005C5336">
        <w:rPr>
          <w:rFonts w:cstheme="minorHAnsi"/>
          <w:sz w:val="20"/>
          <w:szCs w:val="20"/>
        </w:rPr>
        <w:t xml:space="preserve"> FROM Sales GROUP BY Product;</w:t>
      </w:r>
    </w:p>
    <w:p w14:paraId="73455C8C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Product, AVG(Quantity) AS </w:t>
      </w:r>
      <w:proofErr w:type="spellStart"/>
      <w:r w:rsidRPr="005C5336">
        <w:rPr>
          <w:rFonts w:cstheme="minorHAnsi"/>
          <w:sz w:val="20"/>
          <w:szCs w:val="20"/>
        </w:rPr>
        <w:t>Average_Quantity_Per_Product</w:t>
      </w:r>
      <w:proofErr w:type="spellEnd"/>
      <w:r w:rsidRPr="005C5336">
        <w:rPr>
          <w:rFonts w:cstheme="minorHAnsi"/>
          <w:sz w:val="20"/>
          <w:szCs w:val="20"/>
        </w:rPr>
        <w:t xml:space="preserve"> FROM Sales GROUP BY Product;</w:t>
      </w:r>
    </w:p>
    <w:p w14:paraId="46FC6DF4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</w:t>
      </w:r>
      <w:proofErr w:type="spellStart"/>
      <w:r w:rsidRPr="005C5336">
        <w:rPr>
          <w:rFonts w:cstheme="minorHAnsi"/>
          <w:sz w:val="20"/>
          <w:szCs w:val="20"/>
        </w:rPr>
        <w:t>SaleDate</w:t>
      </w:r>
      <w:proofErr w:type="spellEnd"/>
      <w:r w:rsidRPr="005C5336">
        <w:rPr>
          <w:rFonts w:cstheme="minorHAnsi"/>
          <w:sz w:val="20"/>
          <w:szCs w:val="20"/>
        </w:rPr>
        <w:t xml:space="preserve">, </w:t>
      </w:r>
      <w:proofErr w:type="gramStart"/>
      <w:r w:rsidRPr="005C5336">
        <w:rPr>
          <w:rFonts w:cstheme="minorHAnsi"/>
          <w:sz w:val="20"/>
          <w:szCs w:val="20"/>
        </w:rPr>
        <w:t>AVG(</w:t>
      </w:r>
      <w:proofErr w:type="gramEnd"/>
      <w:r w:rsidRPr="005C5336">
        <w:rPr>
          <w:rFonts w:cstheme="minorHAnsi"/>
          <w:sz w:val="20"/>
          <w:szCs w:val="20"/>
        </w:rPr>
        <w:t xml:space="preserve">Quantity * Price) AS </w:t>
      </w:r>
      <w:proofErr w:type="spellStart"/>
      <w:r w:rsidRPr="005C5336">
        <w:rPr>
          <w:rFonts w:cstheme="minorHAnsi"/>
          <w:sz w:val="20"/>
          <w:szCs w:val="20"/>
        </w:rPr>
        <w:t>Average_Revenue_Per_Day</w:t>
      </w:r>
      <w:proofErr w:type="spellEnd"/>
      <w:r w:rsidRPr="005C5336">
        <w:rPr>
          <w:rFonts w:cstheme="minorHAnsi"/>
          <w:sz w:val="20"/>
          <w:szCs w:val="20"/>
        </w:rPr>
        <w:t xml:space="preserve"> FROM Sales GROUP BY </w:t>
      </w:r>
      <w:proofErr w:type="spellStart"/>
      <w:r w:rsidRPr="005C5336">
        <w:rPr>
          <w:rFonts w:cstheme="minorHAnsi"/>
          <w:sz w:val="20"/>
          <w:szCs w:val="20"/>
        </w:rPr>
        <w:t>SaleDate</w:t>
      </w:r>
      <w:proofErr w:type="spellEnd"/>
      <w:r w:rsidRPr="005C5336">
        <w:rPr>
          <w:rFonts w:cstheme="minorHAnsi"/>
          <w:sz w:val="20"/>
          <w:szCs w:val="20"/>
        </w:rPr>
        <w:t>;</w:t>
      </w:r>
    </w:p>
    <w:p w14:paraId="5D1316A9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</w:t>
      </w:r>
      <w:proofErr w:type="gramStart"/>
      <w:r w:rsidRPr="005C5336">
        <w:rPr>
          <w:rFonts w:cstheme="minorHAnsi"/>
          <w:sz w:val="20"/>
          <w:szCs w:val="20"/>
        </w:rPr>
        <w:t>AVG(</w:t>
      </w:r>
      <w:proofErr w:type="gramEnd"/>
      <w:r w:rsidRPr="005C5336">
        <w:rPr>
          <w:rFonts w:cstheme="minorHAnsi"/>
          <w:sz w:val="20"/>
          <w:szCs w:val="20"/>
        </w:rPr>
        <w:t xml:space="preserve">Quantity * Price) AS </w:t>
      </w:r>
      <w:proofErr w:type="spellStart"/>
      <w:r w:rsidRPr="005C5336">
        <w:rPr>
          <w:rFonts w:cstheme="minorHAnsi"/>
          <w:sz w:val="20"/>
          <w:szCs w:val="20"/>
        </w:rPr>
        <w:t>Average_Revenue_This_Month</w:t>
      </w:r>
      <w:proofErr w:type="spellEnd"/>
    </w:p>
    <w:p w14:paraId="40593640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lastRenderedPageBreak/>
        <w:t>FROM Sales</w:t>
      </w:r>
    </w:p>
    <w:p w14:paraId="3982FB75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>WHERE MONTH(</w:t>
      </w:r>
      <w:proofErr w:type="spellStart"/>
      <w:r w:rsidRPr="005C5336">
        <w:rPr>
          <w:rFonts w:cstheme="minorHAnsi"/>
          <w:sz w:val="20"/>
          <w:szCs w:val="20"/>
        </w:rPr>
        <w:t>SaleDate</w:t>
      </w:r>
      <w:proofErr w:type="spellEnd"/>
      <w:r w:rsidRPr="005C5336">
        <w:rPr>
          <w:rFonts w:cstheme="minorHAnsi"/>
          <w:sz w:val="20"/>
          <w:szCs w:val="20"/>
        </w:rPr>
        <w:t>) = MONTH(CURRENT_DATE)</w:t>
      </w:r>
    </w:p>
    <w:p w14:paraId="70F598E8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  AND YEAR(</w:t>
      </w:r>
      <w:proofErr w:type="spellStart"/>
      <w:r w:rsidRPr="005C5336">
        <w:rPr>
          <w:rFonts w:cstheme="minorHAnsi"/>
          <w:sz w:val="20"/>
          <w:szCs w:val="20"/>
        </w:rPr>
        <w:t>SaleDate</w:t>
      </w:r>
      <w:proofErr w:type="spellEnd"/>
      <w:r w:rsidRPr="005C5336">
        <w:rPr>
          <w:rFonts w:cstheme="minorHAnsi"/>
          <w:sz w:val="20"/>
          <w:szCs w:val="20"/>
        </w:rPr>
        <w:t>) = YEAR(CURRENT_DATE);</w:t>
      </w:r>
    </w:p>
    <w:p w14:paraId="18F80195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AVG(Price) AS </w:t>
      </w:r>
      <w:proofErr w:type="spellStart"/>
      <w:r w:rsidRPr="005C5336">
        <w:rPr>
          <w:rFonts w:cstheme="minorHAnsi"/>
          <w:sz w:val="20"/>
          <w:szCs w:val="20"/>
        </w:rPr>
        <w:t>Avg_Price_High_Quantity_Sales</w:t>
      </w:r>
      <w:proofErr w:type="spellEnd"/>
      <w:r w:rsidRPr="005C5336">
        <w:rPr>
          <w:rFonts w:cstheme="minorHAnsi"/>
          <w:sz w:val="20"/>
          <w:szCs w:val="20"/>
        </w:rPr>
        <w:t xml:space="preserve"> FROM Sales WHERE Quantity &gt; 2;</w:t>
      </w:r>
    </w:p>
    <w:p w14:paraId="7D6169FF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</w:t>
      </w:r>
      <w:proofErr w:type="gramStart"/>
      <w:r w:rsidRPr="005C5336">
        <w:rPr>
          <w:rFonts w:cstheme="minorHAnsi"/>
          <w:sz w:val="20"/>
          <w:szCs w:val="20"/>
        </w:rPr>
        <w:t>AVG(</w:t>
      </w:r>
      <w:proofErr w:type="gramEnd"/>
      <w:r w:rsidRPr="005C5336">
        <w:rPr>
          <w:rFonts w:cstheme="minorHAnsi"/>
          <w:sz w:val="20"/>
          <w:szCs w:val="20"/>
        </w:rPr>
        <w:t xml:space="preserve">Quantity * Price) AS </w:t>
      </w:r>
      <w:proofErr w:type="spellStart"/>
      <w:r w:rsidRPr="005C5336">
        <w:rPr>
          <w:rFonts w:cstheme="minorHAnsi"/>
          <w:sz w:val="20"/>
          <w:szCs w:val="20"/>
        </w:rPr>
        <w:t>Average_Revenue_After_Date</w:t>
      </w:r>
      <w:proofErr w:type="spellEnd"/>
      <w:r w:rsidRPr="005C5336">
        <w:rPr>
          <w:rFonts w:cstheme="minorHAnsi"/>
          <w:sz w:val="20"/>
          <w:szCs w:val="20"/>
        </w:rPr>
        <w:t xml:space="preserve"> FROM Sales WHERE </w:t>
      </w:r>
      <w:proofErr w:type="spellStart"/>
      <w:r w:rsidRPr="005C5336">
        <w:rPr>
          <w:rFonts w:cstheme="minorHAnsi"/>
          <w:sz w:val="20"/>
          <w:szCs w:val="20"/>
        </w:rPr>
        <w:t>SaleDate</w:t>
      </w:r>
      <w:proofErr w:type="spellEnd"/>
      <w:r w:rsidRPr="005C5336">
        <w:rPr>
          <w:rFonts w:cstheme="minorHAnsi"/>
          <w:sz w:val="20"/>
          <w:szCs w:val="20"/>
        </w:rPr>
        <w:t xml:space="preserve"> &gt; '2025-02-03';</w:t>
      </w:r>
    </w:p>
    <w:p w14:paraId="1D2C56AC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</w:p>
    <w:p w14:paraId="4905C1DA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>-- MIN and MAX queries</w:t>
      </w:r>
    </w:p>
    <w:p w14:paraId="7CEA98F7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MIN(Price) AS </w:t>
      </w:r>
      <w:proofErr w:type="spellStart"/>
      <w:r w:rsidRPr="005C5336">
        <w:rPr>
          <w:rFonts w:cstheme="minorHAnsi"/>
          <w:sz w:val="20"/>
          <w:szCs w:val="20"/>
        </w:rPr>
        <w:t>Min_Price</w:t>
      </w:r>
      <w:proofErr w:type="spellEnd"/>
      <w:r w:rsidRPr="005C5336">
        <w:rPr>
          <w:rFonts w:cstheme="minorHAnsi"/>
          <w:sz w:val="20"/>
          <w:szCs w:val="20"/>
        </w:rPr>
        <w:t xml:space="preserve">, MAX(Price) AS </w:t>
      </w:r>
      <w:proofErr w:type="spellStart"/>
      <w:r w:rsidRPr="005C5336">
        <w:rPr>
          <w:rFonts w:cstheme="minorHAnsi"/>
          <w:sz w:val="20"/>
          <w:szCs w:val="20"/>
        </w:rPr>
        <w:t>Max_Price</w:t>
      </w:r>
      <w:proofErr w:type="spellEnd"/>
      <w:r w:rsidRPr="005C5336">
        <w:rPr>
          <w:rFonts w:cstheme="minorHAnsi"/>
          <w:sz w:val="20"/>
          <w:szCs w:val="20"/>
        </w:rPr>
        <w:t xml:space="preserve"> FROM Sales;</w:t>
      </w:r>
    </w:p>
    <w:p w14:paraId="4EFB3497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MIN(Quantity) AS </w:t>
      </w:r>
      <w:proofErr w:type="spellStart"/>
      <w:r w:rsidRPr="005C5336">
        <w:rPr>
          <w:rFonts w:cstheme="minorHAnsi"/>
          <w:sz w:val="20"/>
          <w:szCs w:val="20"/>
        </w:rPr>
        <w:t>Min_Quantity_Sold</w:t>
      </w:r>
      <w:proofErr w:type="spellEnd"/>
      <w:r w:rsidRPr="005C5336">
        <w:rPr>
          <w:rFonts w:cstheme="minorHAnsi"/>
          <w:sz w:val="20"/>
          <w:szCs w:val="20"/>
        </w:rPr>
        <w:t xml:space="preserve">, MAX(Quantity) AS </w:t>
      </w:r>
      <w:proofErr w:type="spellStart"/>
      <w:r w:rsidRPr="005C5336">
        <w:rPr>
          <w:rFonts w:cstheme="minorHAnsi"/>
          <w:sz w:val="20"/>
          <w:szCs w:val="20"/>
        </w:rPr>
        <w:t>Max_Quantity_Sold</w:t>
      </w:r>
      <w:proofErr w:type="spellEnd"/>
      <w:r w:rsidRPr="005C5336">
        <w:rPr>
          <w:rFonts w:cstheme="minorHAnsi"/>
          <w:sz w:val="20"/>
          <w:szCs w:val="20"/>
        </w:rPr>
        <w:t xml:space="preserve"> FROM Sales;</w:t>
      </w:r>
    </w:p>
    <w:p w14:paraId="161D5E3F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</w:t>
      </w:r>
      <w:proofErr w:type="gramStart"/>
      <w:r w:rsidRPr="005C5336">
        <w:rPr>
          <w:rFonts w:cstheme="minorHAnsi"/>
          <w:sz w:val="20"/>
          <w:szCs w:val="20"/>
        </w:rPr>
        <w:t>MIN(</w:t>
      </w:r>
      <w:proofErr w:type="gramEnd"/>
      <w:r w:rsidRPr="005C5336">
        <w:rPr>
          <w:rFonts w:cstheme="minorHAnsi"/>
          <w:sz w:val="20"/>
          <w:szCs w:val="20"/>
        </w:rPr>
        <w:t xml:space="preserve">Quantity * Price) AS </w:t>
      </w:r>
      <w:proofErr w:type="spellStart"/>
      <w:r w:rsidRPr="005C5336">
        <w:rPr>
          <w:rFonts w:cstheme="minorHAnsi"/>
          <w:sz w:val="20"/>
          <w:szCs w:val="20"/>
        </w:rPr>
        <w:t>Min_Revenue</w:t>
      </w:r>
      <w:proofErr w:type="spellEnd"/>
      <w:r w:rsidRPr="005C5336">
        <w:rPr>
          <w:rFonts w:cstheme="minorHAnsi"/>
          <w:sz w:val="20"/>
          <w:szCs w:val="20"/>
        </w:rPr>
        <w:t xml:space="preserve">, </w:t>
      </w:r>
      <w:proofErr w:type="gramStart"/>
      <w:r w:rsidRPr="005C5336">
        <w:rPr>
          <w:rFonts w:cstheme="minorHAnsi"/>
          <w:sz w:val="20"/>
          <w:szCs w:val="20"/>
        </w:rPr>
        <w:t>MAX(</w:t>
      </w:r>
      <w:proofErr w:type="gramEnd"/>
      <w:r w:rsidRPr="005C5336">
        <w:rPr>
          <w:rFonts w:cstheme="minorHAnsi"/>
          <w:sz w:val="20"/>
          <w:szCs w:val="20"/>
        </w:rPr>
        <w:t xml:space="preserve">Quantity * Price) AS </w:t>
      </w:r>
      <w:proofErr w:type="spellStart"/>
      <w:r w:rsidRPr="005C5336">
        <w:rPr>
          <w:rFonts w:cstheme="minorHAnsi"/>
          <w:sz w:val="20"/>
          <w:szCs w:val="20"/>
        </w:rPr>
        <w:t>Max_Revenue</w:t>
      </w:r>
      <w:proofErr w:type="spellEnd"/>
      <w:r w:rsidRPr="005C5336">
        <w:rPr>
          <w:rFonts w:cstheme="minorHAnsi"/>
          <w:sz w:val="20"/>
          <w:szCs w:val="20"/>
        </w:rPr>
        <w:t xml:space="preserve"> FROM Sales;</w:t>
      </w:r>
    </w:p>
    <w:p w14:paraId="7FB5651C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Product, MIN(Price) AS </w:t>
      </w:r>
      <w:proofErr w:type="spellStart"/>
      <w:r w:rsidRPr="005C5336">
        <w:rPr>
          <w:rFonts w:cstheme="minorHAnsi"/>
          <w:sz w:val="20"/>
          <w:szCs w:val="20"/>
        </w:rPr>
        <w:t>Min_Price_Per_Product</w:t>
      </w:r>
      <w:proofErr w:type="spellEnd"/>
      <w:r w:rsidRPr="005C5336">
        <w:rPr>
          <w:rFonts w:cstheme="minorHAnsi"/>
          <w:sz w:val="20"/>
          <w:szCs w:val="20"/>
        </w:rPr>
        <w:t xml:space="preserve">, MAX(Price) AS </w:t>
      </w:r>
      <w:proofErr w:type="spellStart"/>
      <w:r w:rsidRPr="005C5336">
        <w:rPr>
          <w:rFonts w:cstheme="minorHAnsi"/>
          <w:sz w:val="20"/>
          <w:szCs w:val="20"/>
        </w:rPr>
        <w:t>Max_Price_Per_Product</w:t>
      </w:r>
      <w:proofErr w:type="spellEnd"/>
      <w:r w:rsidRPr="005C5336">
        <w:rPr>
          <w:rFonts w:cstheme="minorHAnsi"/>
          <w:sz w:val="20"/>
          <w:szCs w:val="20"/>
        </w:rPr>
        <w:t xml:space="preserve"> FROM Sales GROUP BY Product;</w:t>
      </w:r>
    </w:p>
    <w:p w14:paraId="6CF4D549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Product, </w:t>
      </w:r>
      <w:proofErr w:type="gramStart"/>
      <w:r w:rsidRPr="005C5336">
        <w:rPr>
          <w:rFonts w:cstheme="minorHAnsi"/>
          <w:sz w:val="20"/>
          <w:szCs w:val="20"/>
        </w:rPr>
        <w:t>MIN(</w:t>
      </w:r>
      <w:proofErr w:type="gramEnd"/>
      <w:r w:rsidRPr="005C5336">
        <w:rPr>
          <w:rFonts w:cstheme="minorHAnsi"/>
          <w:sz w:val="20"/>
          <w:szCs w:val="20"/>
        </w:rPr>
        <w:t xml:space="preserve">Quantity * Price) AS </w:t>
      </w:r>
      <w:proofErr w:type="spellStart"/>
      <w:r w:rsidRPr="005C5336">
        <w:rPr>
          <w:rFonts w:cstheme="minorHAnsi"/>
          <w:sz w:val="20"/>
          <w:szCs w:val="20"/>
        </w:rPr>
        <w:t>Min_Revenue_Per_Product</w:t>
      </w:r>
      <w:proofErr w:type="spellEnd"/>
      <w:r w:rsidRPr="005C5336">
        <w:rPr>
          <w:rFonts w:cstheme="minorHAnsi"/>
          <w:sz w:val="20"/>
          <w:szCs w:val="20"/>
        </w:rPr>
        <w:t xml:space="preserve">, </w:t>
      </w:r>
      <w:proofErr w:type="gramStart"/>
      <w:r w:rsidRPr="005C5336">
        <w:rPr>
          <w:rFonts w:cstheme="minorHAnsi"/>
          <w:sz w:val="20"/>
          <w:szCs w:val="20"/>
        </w:rPr>
        <w:t>MAX(</w:t>
      </w:r>
      <w:proofErr w:type="gramEnd"/>
      <w:r w:rsidRPr="005C5336">
        <w:rPr>
          <w:rFonts w:cstheme="minorHAnsi"/>
          <w:sz w:val="20"/>
          <w:szCs w:val="20"/>
        </w:rPr>
        <w:t xml:space="preserve">Quantity * Price) AS </w:t>
      </w:r>
      <w:proofErr w:type="spellStart"/>
      <w:r w:rsidRPr="005C5336">
        <w:rPr>
          <w:rFonts w:cstheme="minorHAnsi"/>
          <w:sz w:val="20"/>
          <w:szCs w:val="20"/>
        </w:rPr>
        <w:t>Max_Revenue_Per_Product</w:t>
      </w:r>
      <w:proofErr w:type="spellEnd"/>
      <w:r w:rsidRPr="005C5336">
        <w:rPr>
          <w:rFonts w:cstheme="minorHAnsi"/>
          <w:sz w:val="20"/>
          <w:szCs w:val="20"/>
        </w:rPr>
        <w:t xml:space="preserve"> FROM Sales GROUP BY Product;</w:t>
      </w:r>
    </w:p>
    <w:p w14:paraId="07A743F0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Product, MIN(Quantity) AS </w:t>
      </w:r>
      <w:proofErr w:type="spellStart"/>
      <w:r w:rsidRPr="005C5336">
        <w:rPr>
          <w:rFonts w:cstheme="minorHAnsi"/>
          <w:sz w:val="20"/>
          <w:szCs w:val="20"/>
        </w:rPr>
        <w:t>Min_Quantity_Per_Product</w:t>
      </w:r>
      <w:proofErr w:type="spellEnd"/>
      <w:r w:rsidRPr="005C5336">
        <w:rPr>
          <w:rFonts w:cstheme="minorHAnsi"/>
          <w:sz w:val="20"/>
          <w:szCs w:val="20"/>
        </w:rPr>
        <w:t xml:space="preserve">, MAX(Quantity) AS </w:t>
      </w:r>
      <w:proofErr w:type="spellStart"/>
      <w:r w:rsidRPr="005C5336">
        <w:rPr>
          <w:rFonts w:cstheme="minorHAnsi"/>
          <w:sz w:val="20"/>
          <w:szCs w:val="20"/>
        </w:rPr>
        <w:t>Max_Quantity_Per_Product</w:t>
      </w:r>
      <w:proofErr w:type="spellEnd"/>
      <w:r w:rsidRPr="005C5336">
        <w:rPr>
          <w:rFonts w:cstheme="minorHAnsi"/>
          <w:sz w:val="20"/>
          <w:szCs w:val="20"/>
        </w:rPr>
        <w:t xml:space="preserve"> FROM Sales GROUP BY Product;</w:t>
      </w:r>
    </w:p>
    <w:p w14:paraId="36E60FC0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</w:t>
      </w:r>
      <w:proofErr w:type="spellStart"/>
      <w:r w:rsidRPr="005C5336">
        <w:rPr>
          <w:rFonts w:cstheme="minorHAnsi"/>
          <w:sz w:val="20"/>
          <w:szCs w:val="20"/>
        </w:rPr>
        <w:t>SaleDate</w:t>
      </w:r>
      <w:proofErr w:type="spellEnd"/>
      <w:r w:rsidRPr="005C5336">
        <w:rPr>
          <w:rFonts w:cstheme="minorHAnsi"/>
          <w:sz w:val="20"/>
          <w:szCs w:val="20"/>
        </w:rPr>
        <w:t xml:space="preserve">, </w:t>
      </w:r>
      <w:proofErr w:type="gramStart"/>
      <w:r w:rsidRPr="005C5336">
        <w:rPr>
          <w:rFonts w:cstheme="minorHAnsi"/>
          <w:sz w:val="20"/>
          <w:szCs w:val="20"/>
        </w:rPr>
        <w:t>MIN(</w:t>
      </w:r>
      <w:proofErr w:type="gramEnd"/>
      <w:r w:rsidRPr="005C5336">
        <w:rPr>
          <w:rFonts w:cstheme="minorHAnsi"/>
          <w:sz w:val="20"/>
          <w:szCs w:val="20"/>
        </w:rPr>
        <w:t xml:space="preserve">Quantity * Price) AS </w:t>
      </w:r>
      <w:proofErr w:type="spellStart"/>
      <w:r w:rsidRPr="005C5336">
        <w:rPr>
          <w:rFonts w:cstheme="minorHAnsi"/>
          <w:sz w:val="20"/>
          <w:szCs w:val="20"/>
        </w:rPr>
        <w:t>Min_Revenue_Per_Day</w:t>
      </w:r>
      <w:proofErr w:type="spellEnd"/>
      <w:r w:rsidRPr="005C5336">
        <w:rPr>
          <w:rFonts w:cstheme="minorHAnsi"/>
          <w:sz w:val="20"/>
          <w:szCs w:val="20"/>
        </w:rPr>
        <w:t xml:space="preserve">, </w:t>
      </w:r>
      <w:proofErr w:type="gramStart"/>
      <w:r w:rsidRPr="005C5336">
        <w:rPr>
          <w:rFonts w:cstheme="minorHAnsi"/>
          <w:sz w:val="20"/>
          <w:szCs w:val="20"/>
        </w:rPr>
        <w:t>MAX(</w:t>
      </w:r>
      <w:proofErr w:type="gramEnd"/>
      <w:r w:rsidRPr="005C5336">
        <w:rPr>
          <w:rFonts w:cstheme="minorHAnsi"/>
          <w:sz w:val="20"/>
          <w:szCs w:val="20"/>
        </w:rPr>
        <w:t xml:space="preserve">Quantity * Price) AS </w:t>
      </w:r>
      <w:proofErr w:type="spellStart"/>
      <w:r w:rsidRPr="005C5336">
        <w:rPr>
          <w:rFonts w:cstheme="minorHAnsi"/>
          <w:sz w:val="20"/>
          <w:szCs w:val="20"/>
        </w:rPr>
        <w:t>Max_Revenue_Per_Day</w:t>
      </w:r>
      <w:proofErr w:type="spellEnd"/>
      <w:r w:rsidRPr="005C5336">
        <w:rPr>
          <w:rFonts w:cstheme="minorHAnsi"/>
          <w:sz w:val="20"/>
          <w:szCs w:val="20"/>
        </w:rPr>
        <w:t xml:space="preserve"> FROM Sales GROUP BY </w:t>
      </w:r>
      <w:proofErr w:type="spellStart"/>
      <w:r w:rsidRPr="005C5336">
        <w:rPr>
          <w:rFonts w:cstheme="minorHAnsi"/>
          <w:sz w:val="20"/>
          <w:szCs w:val="20"/>
        </w:rPr>
        <w:t>SaleDate</w:t>
      </w:r>
      <w:proofErr w:type="spellEnd"/>
      <w:r w:rsidRPr="005C5336">
        <w:rPr>
          <w:rFonts w:cstheme="minorHAnsi"/>
          <w:sz w:val="20"/>
          <w:szCs w:val="20"/>
        </w:rPr>
        <w:t>;</w:t>
      </w:r>
    </w:p>
    <w:p w14:paraId="32F7101E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</w:t>
      </w:r>
      <w:proofErr w:type="gramStart"/>
      <w:r w:rsidRPr="005C5336">
        <w:rPr>
          <w:rFonts w:cstheme="minorHAnsi"/>
          <w:sz w:val="20"/>
          <w:szCs w:val="20"/>
        </w:rPr>
        <w:t>MIN(</w:t>
      </w:r>
      <w:proofErr w:type="gramEnd"/>
      <w:r w:rsidRPr="005C5336">
        <w:rPr>
          <w:rFonts w:cstheme="minorHAnsi"/>
          <w:sz w:val="20"/>
          <w:szCs w:val="20"/>
        </w:rPr>
        <w:t xml:space="preserve">Quantity * Price) AS </w:t>
      </w:r>
      <w:proofErr w:type="spellStart"/>
      <w:r w:rsidRPr="005C5336">
        <w:rPr>
          <w:rFonts w:cstheme="minorHAnsi"/>
          <w:sz w:val="20"/>
          <w:szCs w:val="20"/>
        </w:rPr>
        <w:t>Min_Revenue_This_Month</w:t>
      </w:r>
      <w:proofErr w:type="spellEnd"/>
      <w:r w:rsidRPr="005C5336">
        <w:rPr>
          <w:rFonts w:cstheme="minorHAnsi"/>
          <w:sz w:val="20"/>
          <w:szCs w:val="20"/>
        </w:rPr>
        <w:t xml:space="preserve">, </w:t>
      </w:r>
      <w:proofErr w:type="gramStart"/>
      <w:r w:rsidRPr="005C5336">
        <w:rPr>
          <w:rFonts w:cstheme="minorHAnsi"/>
          <w:sz w:val="20"/>
          <w:szCs w:val="20"/>
        </w:rPr>
        <w:t>MAX(</w:t>
      </w:r>
      <w:proofErr w:type="gramEnd"/>
      <w:r w:rsidRPr="005C5336">
        <w:rPr>
          <w:rFonts w:cstheme="minorHAnsi"/>
          <w:sz w:val="20"/>
          <w:szCs w:val="20"/>
        </w:rPr>
        <w:t xml:space="preserve">Quantity * Price) AS </w:t>
      </w:r>
      <w:proofErr w:type="spellStart"/>
      <w:r w:rsidRPr="005C5336">
        <w:rPr>
          <w:rFonts w:cstheme="minorHAnsi"/>
          <w:sz w:val="20"/>
          <w:szCs w:val="20"/>
        </w:rPr>
        <w:t>Max_Revenue_This_Month</w:t>
      </w:r>
      <w:proofErr w:type="spellEnd"/>
    </w:p>
    <w:p w14:paraId="4B3220CB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>FROM Sales</w:t>
      </w:r>
    </w:p>
    <w:p w14:paraId="5D20FA0A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>WHERE MONTH(</w:t>
      </w:r>
      <w:proofErr w:type="spellStart"/>
      <w:r w:rsidRPr="005C5336">
        <w:rPr>
          <w:rFonts w:cstheme="minorHAnsi"/>
          <w:sz w:val="20"/>
          <w:szCs w:val="20"/>
        </w:rPr>
        <w:t>SaleDate</w:t>
      </w:r>
      <w:proofErr w:type="spellEnd"/>
      <w:r w:rsidRPr="005C5336">
        <w:rPr>
          <w:rFonts w:cstheme="minorHAnsi"/>
          <w:sz w:val="20"/>
          <w:szCs w:val="20"/>
        </w:rPr>
        <w:t>) = MONTH(CURRENT_DATE)</w:t>
      </w:r>
    </w:p>
    <w:p w14:paraId="552539DB" w14:textId="77777777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  AND YEAR(</w:t>
      </w:r>
      <w:proofErr w:type="spellStart"/>
      <w:r w:rsidRPr="005C5336">
        <w:rPr>
          <w:rFonts w:cstheme="minorHAnsi"/>
          <w:sz w:val="20"/>
          <w:szCs w:val="20"/>
        </w:rPr>
        <w:t>SaleDate</w:t>
      </w:r>
      <w:proofErr w:type="spellEnd"/>
      <w:r w:rsidRPr="005C5336">
        <w:rPr>
          <w:rFonts w:cstheme="minorHAnsi"/>
          <w:sz w:val="20"/>
          <w:szCs w:val="20"/>
        </w:rPr>
        <w:t>) = YEAR(CURRENT_DATE);</w:t>
      </w:r>
    </w:p>
    <w:p w14:paraId="102979CD" w14:textId="3AEA1EE6" w:rsidR="005C5336" w:rsidRP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MIN(Price) AS </w:t>
      </w:r>
      <w:proofErr w:type="spellStart"/>
      <w:r w:rsidRPr="005C5336">
        <w:rPr>
          <w:rFonts w:cstheme="minorHAnsi"/>
          <w:sz w:val="20"/>
          <w:szCs w:val="20"/>
        </w:rPr>
        <w:t>Min_Price_High_Quantity_Sales</w:t>
      </w:r>
      <w:proofErr w:type="spellEnd"/>
      <w:r w:rsidRPr="005C5336">
        <w:rPr>
          <w:rFonts w:cstheme="minorHAnsi"/>
          <w:sz w:val="20"/>
          <w:szCs w:val="20"/>
        </w:rPr>
        <w:t xml:space="preserve">, MAX(Price) AS </w:t>
      </w:r>
      <w:proofErr w:type="spellStart"/>
      <w:r w:rsidRPr="005C5336">
        <w:rPr>
          <w:rFonts w:cstheme="minorHAnsi"/>
          <w:sz w:val="20"/>
          <w:szCs w:val="20"/>
        </w:rPr>
        <w:t>Max_Price_High_Quantity_Sales</w:t>
      </w:r>
      <w:proofErr w:type="spellEnd"/>
      <w:r w:rsidRPr="005C5336">
        <w:rPr>
          <w:rFonts w:cstheme="minorHAnsi"/>
          <w:sz w:val="20"/>
          <w:szCs w:val="20"/>
        </w:rPr>
        <w:t xml:space="preserve"> FROM Sales WHERE Quantity &gt; 2;</w:t>
      </w:r>
    </w:p>
    <w:p w14:paraId="29102A41" w14:textId="413BE7E0" w:rsidR="000F7474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  <w:r w:rsidRPr="005C5336">
        <w:rPr>
          <w:rFonts w:cstheme="minorHAnsi"/>
          <w:sz w:val="20"/>
          <w:szCs w:val="20"/>
        </w:rPr>
        <w:t xml:space="preserve">SELECT </w:t>
      </w:r>
      <w:proofErr w:type="gramStart"/>
      <w:r w:rsidRPr="005C5336">
        <w:rPr>
          <w:rFonts w:cstheme="minorHAnsi"/>
          <w:sz w:val="20"/>
          <w:szCs w:val="20"/>
        </w:rPr>
        <w:t>MIN(</w:t>
      </w:r>
      <w:proofErr w:type="gramEnd"/>
      <w:r w:rsidRPr="005C5336">
        <w:rPr>
          <w:rFonts w:cstheme="minorHAnsi"/>
          <w:sz w:val="20"/>
          <w:szCs w:val="20"/>
        </w:rPr>
        <w:t xml:space="preserve">Quantity * Price) AS </w:t>
      </w:r>
      <w:proofErr w:type="spellStart"/>
      <w:r w:rsidRPr="005C5336">
        <w:rPr>
          <w:rFonts w:cstheme="minorHAnsi"/>
          <w:sz w:val="20"/>
          <w:szCs w:val="20"/>
        </w:rPr>
        <w:t>Min_Revenue_After_Date</w:t>
      </w:r>
      <w:proofErr w:type="spellEnd"/>
      <w:r w:rsidRPr="005C5336">
        <w:rPr>
          <w:rFonts w:cstheme="minorHAnsi"/>
          <w:sz w:val="20"/>
          <w:szCs w:val="20"/>
        </w:rPr>
        <w:t xml:space="preserve">, </w:t>
      </w:r>
      <w:proofErr w:type="gramStart"/>
      <w:r w:rsidRPr="005C5336">
        <w:rPr>
          <w:rFonts w:cstheme="minorHAnsi"/>
          <w:sz w:val="20"/>
          <w:szCs w:val="20"/>
        </w:rPr>
        <w:t>MAX(</w:t>
      </w:r>
      <w:proofErr w:type="gramEnd"/>
      <w:r w:rsidRPr="005C5336">
        <w:rPr>
          <w:rFonts w:cstheme="minorHAnsi"/>
          <w:sz w:val="20"/>
          <w:szCs w:val="20"/>
        </w:rPr>
        <w:t xml:space="preserve">Quantity * Price) AS </w:t>
      </w:r>
      <w:proofErr w:type="spellStart"/>
      <w:r w:rsidRPr="005C5336">
        <w:rPr>
          <w:rFonts w:cstheme="minorHAnsi"/>
          <w:sz w:val="20"/>
          <w:szCs w:val="20"/>
        </w:rPr>
        <w:t>Max_Revenue_After_Date</w:t>
      </w:r>
      <w:proofErr w:type="spellEnd"/>
      <w:r w:rsidRPr="005C5336">
        <w:rPr>
          <w:rFonts w:cstheme="minorHAnsi"/>
          <w:sz w:val="20"/>
          <w:szCs w:val="20"/>
        </w:rPr>
        <w:t xml:space="preserve"> FROM Sales WHERE </w:t>
      </w:r>
      <w:proofErr w:type="spellStart"/>
      <w:r w:rsidRPr="005C5336">
        <w:rPr>
          <w:rFonts w:cstheme="minorHAnsi"/>
          <w:sz w:val="20"/>
          <w:szCs w:val="20"/>
        </w:rPr>
        <w:t>SaleDate</w:t>
      </w:r>
      <w:proofErr w:type="spellEnd"/>
      <w:r w:rsidRPr="005C5336">
        <w:rPr>
          <w:rFonts w:cstheme="minorHAnsi"/>
          <w:sz w:val="20"/>
          <w:szCs w:val="20"/>
        </w:rPr>
        <w:t xml:space="preserve"> &gt; '2025-02-03';</w:t>
      </w:r>
    </w:p>
    <w:p w14:paraId="60D68CB4" w14:textId="5915B4A0" w:rsid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</w:p>
    <w:p w14:paraId="59C16587" w14:textId="77777777" w:rsidR="005C5336" w:rsidRDefault="005C5336" w:rsidP="005C5336">
      <w:pPr>
        <w:tabs>
          <w:tab w:val="left" w:pos="2520"/>
        </w:tabs>
        <w:rPr>
          <w:rFonts w:cstheme="minorHAnsi"/>
          <w:sz w:val="20"/>
          <w:szCs w:val="20"/>
        </w:rPr>
      </w:pPr>
    </w:p>
    <w:p w14:paraId="483887DC" w14:textId="5CEB54DE" w:rsidR="005C5336" w:rsidRDefault="00602AE8" w:rsidP="005C5336">
      <w:pPr>
        <w:tabs>
          <w:tab w:val="left" w:pos="2520"/>
        </w:tabs>
        <w:rPr>
          <w:rFonts w:cstheme="minorHAnsi"/>
          <w:b/>
          <w:bCs/>
          <w:sz w:val="32"/>
          <w:szCs w:val="32"/>
          <w:u w:val="single"/>
        </w:rPr>
      </w:pPr>
      <w:r>
        <w:rPr>
          <w:rFonts w:cstheme="minorHAnsi"/>
          <w:b/>
          <w:bCs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1658241" behindDoc="1" locked="0" layoutInCell="1" allowOverlap="1" wp14:anchorId="41327EC2" wp14:editId="1F920E05">
            <wp:simplePos x="0" y="0"/>
            <wp:positionH relativeFrom="column">
              <wp:posOffset>-68580</wp:posOffset>
            </wp:positionH>
            <wp:positionV relativeFrom="paragraph">
              <wp:posOffset>4229100</wp:posOffset>
            </wp:positionV>
            <wp:extent cx="6103620" cy="4389120"/>
            <wp:effectExtent l="0" t="0" r="0" b="0"/>
            <wp:wrapTight wrapText="bothSides">
              <wp:wrapPolygon edited="0">
                <wp:start x="0" y="0"/>
                <wp:lineTo x="0" y="21469"/>
                <wp:lineTo x="21506" y="21469"/>
                <wp:lineTo x="21506" y="0"/>
                <wp:lineTo x="0" y="0"/>
              </wp:wrapPolygon>
            </wp:wrapTight>
            <wp:docPr id="8448642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64299" name="Picture 84486429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5336">
        <w:rPr>
          <w:rFonts w:cstheme="minorHAnsi"/>
          <w:b/>
          <w:bCs/>
          <w:noProof/>
          <w:sz w:val="32"/>
          <w:szCs w:val="32"/>
          <w:u w:val="single"/>
        </w:rPr>
        <w:drawing>
          <wp:anchor distT="0" distB="0" distL="114300" distR="114300" simplePos="0" relativeHeight="251658240" behindDoc="1" locked="0" layoutInCell="1" allowOverlap="1" wp14:anchorId="5F4DD0F0" wp14:editId="5B9288AC">
            <wp:simplePos x="0" y="0"/>
            <wp:positionH relativeFrom="column">
              <wp:posOffset>-68580</wp:posOffset>
            </wp:positionH>
            <wp:positionV relativeFrom="paragraph">
              <wp:posOffset>441960</wp:posOffset>
            </wp:positionV>
            <wp:extent cx="6103620" cy="3657600"/>
            <wp:effectExtent l="0" t="0" r="0" b="0"/>
            <wp:wrapSquare wrapText="bothSides"/>
            <wp:docPr id="6646611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61187" name="Picture 66466118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5C5336" w:rsidRPr="005C5336">
        <w:rPr>
          <w:rFonts w:cstheme="minorHAnsi"/>
          <w:b/>
          <w:bCs/>
          <w:sz w:val="32"/>
          <w:szCs w:val="32"/>
          <w:u w:val="single"/>
        </w:rPr>
        <w:t>Output :</w:t>
      </w:r>
      <w:proofErr w:type="gramEnd"/>
    </w:p>
    <w:p w14:paraId="5F04D305" w14:textId="4566EB95" w:rsidR="005C5336" w:rsidRDefault="00602AE8" w:rsidP="005C5336">
      <w:pPr>
        <w:tabs>
          <w:tab w:val="left" w:pos="2520"/>
        </w:tabs>
        <w:rPr>
          <w:rFonts w:cstheme="minorHAnsi"/>
          <w:b/>
          <w:bCs/>
          <w:sz w:val="32"/>
          <w:szCs w:val="32"/>
          <w:u w:val="single"/>
        </w:rPr>
      </w:pPr>
      <w:r>
        <w:rPr>
          <w:rFonts w:cstheme="minorHAnsi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07E01CC2" wp14:editId="49624F8C">
            <wp:extent cx="6195060" cy="3825240"/>
            <wp:effectExtent l="0" t="0" r="0" b="3810"/>
            <wp:docPr id="8238071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07150" name="Picture 82380715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32"/>
          <w:szCs w:val="32"/>
          <w:u w:val="single"/>
        </w:rPr>
        <w:drawing>
          <wp:inline distT="0" distB="0" distL="0" distR="0" wp14:anchorId="2718A7CD" wp14:editId="0378B91D">
            <wp:extent cx="6195060" cy="3970020"/>
            <wp:effectExtent l="0" t="0" r="0" b="0"/>
            <wp:docPr id="158332406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24066" name="Picture 158332406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77CB4ACF" wp14:editId="484468E3">
            <wp:extent cx="6134100" cy="3970020"/>
            <wp:effectExtent l="0" t="0" r="0" b="0"/>
            <wp:docPr id="194250233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02337" name="Picture 194250233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  <w:noProof/>
          <w:sz w:val="32"/>
          <w:szCs w:val="32"/>
          <w:u w:val="single"/>
        </w:rPr>
        <w:drawing>
          <wp:inline distT="0" distB="0" distL="0" distR="0" wp14:anchorId="186890F1" wp14:editId="4D30128C">
            <wp:extent cx="6134100" cy="4130040"/>
            <wp:effectExtent l="0" t="0" r="0" b="3810"/>
            <wp:docPr id="17716539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5398" name="Picture 17716539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7140" w14:textId="77777777" w:rsidR="00602AE8" w:rsidRDefault="00602AE8" w:rsidP="00602AE8">
      <w:pPr>
        <w:rPr>
          <w:rFonts w:cstheme="minorHAnsi"/>
          <w:b/>
          <w:bCs/>
          <w:sz w:val="32"/>
          <w:szCs w:val="32"/>
          <w:u w:val="single"/>
        </w:rPr>
      </w:pPr>
    </w:p>
    <w:p w14:paraId="2985B4E9" w14:textId="0AA5B912" w:rsidR="00602AE8" w:rsidRDefault="00800E2B" w:rsidP="005D1AFC">
      <w:pPr>
        <w:jc w:val="center"/>
        <w:rPr>
          <w:sz w:val="40"/>
          <w:szCs w:val="40"/>
        </w:rPr>
      </w:pPr>
      <w:r>
        <w:rPr>
          <w:rFonts w:ascii="Arial Black" w:hAnsi="Arial Black"/>
          <w:b/>
          <w:bCs/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78728" behindDoc="0" locked="0" layoutInCell="1" allowOverlap="1" wp14:anchorId="7EC34DF9" wp14:editId="4DCA79E1">
                <wp:simplePos x="0" y="0"/>
                <wp:positionH relativeFrom="column">
                  <wp:posOffset>-333375</wp:posOffset>
                </wp:positionH>
                <wp:positionV relativeFrom="paragraph">
                  <wp:posOffset>563880</wp:posOffset>
                </wp:positionV>
                <wp:extent cx="6648450" cy="28575"/>
                <wp:effectExtent l="0" t="0" r="19050" b="28575"/>
                <wp:wrapNone/>
                <wp:docPr id="1653841270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48450" cy="285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5C85BB" id="Straight Connector 24" o:spid="_x0000_s1026" style="position:absolute;flip:y;z-index:251678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6.25pt,44.4pt" to="497.25pt,4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" strokecolor="black [3200]" strokeweight="1.5pt">
                <v:stroke joinstyle="miter"/>
              </v:line>
            </w:pict>
          </mc:Fallback>
        </mc:AlternateContent>
      </w:r>
      <w:r w:rsidR="00602AE8" w:rsidRPr="007B6C18">
        <w:rPr>
          <w:rFonts w:ascii="Arial Black" w:hAnsi="Arial Black"/>
          <w:b/>
          <w:bCs/>
          <w:sz w:val="40"/>
          <w:szCs w:val="40"/>
        </w:rPr>
        <w:t xml:space="preserve">Lab File – </w:t>
      </w:r>
      <w:r w:rsidR="00602AE8" w:rsidRPr="000F7474">
        <w:rPr>
          <w:rFonts w:ascii="Arial Black" w:hAnsi="Arial Black"/>
          <w:b/>
          <w:bCs/>
          <w:sz w:val="40"/>
          <w:szCs w:val="40"/>
        </w:rPr>
        <w:t xml:space="preserve">Practical </w:t>
      </w:r>
      <w:proofErr w:type="gramStart"/>
      <w:r w:rsidR="00602AE8">
        <w:rPr>
          <w:rFonts w:ascii="Arial Black" w:hAnsi="Arial Black"/>
          <w:b/>
          <w:bCs/>
          <w:sz w:val="40"/>
          <w:szCs w:val="40"/>
        </w:rPr>
        <w:t>8</w:t>
      </w:r>
      <w:r w:rsidR="00602AE8" w:rsidRPr="000F7474">
        <w:rPr>
          <w:rFonts w:ascii="Arial Black" w:hAnsi="Arial Black"/>
          <w:b/>
          <w:bCs/>
          <w:sz w:val="40"/>
          <w:szCs w:val="40"/>
        </w:rPr>
        <w:t xml:space="preserve"> :</w:t>
      </w:r>
      <w:proofErr w:type="gramEnd"/>
    </w:p>
    <w:p w14:paraId="781C6BA3" w14:textId="415F9361" w:rsidR="00602AE8" w:rsidRDefault="00602AE8" w:rsidP="00602AE8">
      <w:pPr>
        <w:rPr>
          <w:b/>
          <w:bCs/>
          <w:sz w:val="32"/>
          <w:szCs w:val="32"/>
          <w:u w:val="single"/>
        </w:rPr>
      </w:pPr>
    </w:p>
    <w:p w14:paraId="56CEB7C8" w14:textId="0C1BD370" w:rsidR="00602AE8" w:rsidRDefault="00602AE8" w:rsidP="00602AE8">
      <w:pPr>
        <w:rPr>
          <w:sz w:val="24"/>
          <w:szCs w:val="24"/>
        </w:rPr>
      </w:pPr>
      <w:proofErr w:type="gramStart"/>
      <w:r w:rsidRPr="00602AE8">
        <w:rPr>
          <w:b/>
          <w:bCs/>
          <w:sz w:val="32"/>
          <w:szCs w:val="32"/>
          <w:u w:val="single"/>
        </w:rPr>
        <w:t>Aim :</w:t>
      </w:r>
      <w:proofErr w:type="gramEnd"/>
      <w:r>
        <w:rPr>
          <w:b/>
          <w:bCs/>
          <w:sz w:val="32"/>
          <w:szCs w:val="32"/>
          <w:u w:val="single"/>
        </w:rPr>
        <w:t xml:space="preserve"> </w:t>
      </w:r>
      <w:r w:rsidRPr="00602AE8">
        <w:rPr>
          <w:sz w:val="24"/>
          <w:szCs w:val="24"/>
        </w:rPr>
        <w:t>Given Customers and Orders tables, write SQL queries to</w:t>
      </w:r>
      <w:r>
        <w:rPr>
          <w:sz w:val="24"/>
          <w:szCs w:val="24"/>
        </w:rPr>
        <w:t xml:space="preserve"> </w:t>
      </w:r>
      <w:r w:rsidRPr="00602AE8">
        <w:rPr>
          <w:sz w:val="24"/>
          <w:szCs w:val="24"/>
        </w:rPr>
        <w:t>perform INNER JOIN, LEFT JOIN, and RIGHT JOIN to retrieve</w:t>
      </w:r>
      <w:r>
        <w:rPr>
          <w:sz w:val="24"/>
          <w:szCs w:val="24"/>
        </w:rPr>
        <w:t xml:space="preserve"> </w:t>
      </w:r>
      <w:r w:rsidRPr="00602AE8">
        <w:rPr>
          <w:sz w:val="24"/>
          <w:szCs w:val="24"/>
        </w:rPr>
        <w:t>combined data for customer orders.</w:t>
      </w:r>
    </w:p>
    <w:p w14:paraId="785A9683" w14:textId="77777777" w:rsidR="00602AE8" w:rsidRPr="00602AE8" w:rsidRDefault="00602AE8" w:rsidP="00602AE8">
      <w:pPr>
        <w:rPr>
          <w:sz w:val="16"/>
          <w:szCs w:val="16"/>
        </w:rPr>
      </w:pPr>
    </w:p>
    <w:p w14:paraId="22C2E31C" w14:textId="2709B0B2" w:rsidR="00602AE8" w:rsidRDefault="00602AE8" w:rsidP="00602AE8">
      <w:pPr>
        <w:rPr>
          <w:b/>
          <w:bCs/>
          <w:sz w:val="32"/>
          <w:szCs w:val="32"/>
          <w:u w:val="single"/>
        </w:rPr>
      </w:pPr>
      <w:proofErr w:type="gramStart"/>
      <w:r w:rsidRPr="00602AE8">
        <w:rPr>
          <w:b/>
          <w:bCs/>
          <w:sz w:val="32"/>
          <w:szCs w:val="32"/>
          <w:u w:val="single"/>
        </w:rPr>
        <w:t>Code :</w:t>
      </w:r>
      <w:proofErr w:type="gramEnd"/>
    </w:p>
    <w:p w14:paraId="51343A38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-- Create Customers table</w:t>
      </w:r>
    </w:p>
    <w:p w14:paraId="5BAA5D5E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CREATE TABLE Customers (</w:t>
      </w:r>
    </w:p>
    <w:p w14:paraId="31CCD5FC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 xml:space="preserve">    </w:t>
      </w:r>
      <w:proofErr w:type="spellStart"/>
      <w:r w:rsidRPr="00602AE8">
        <w:rPr>
          <w:sz w:val="20"/>
          <w:szCs w:val="20"/>
        </w:rPr>
        <w:t>customer_id</w:t>
      </w:r>
      <w:proofErr w:type="spellEnd"/>
      <w:r w:rsidRPr="00602AE8">
        <w:rPr>
          <w:sz w:val="20"/>
          <w:szCs w:val="20"/>
        </w:rPr>
        <w:t xml:space="preserve"> INT PRIMARY KEY,</w:t>
      </w:r>
    </w:p>
    <w:p w14:paraId="1A3A0189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 xml:space="preserve">    </w:t>
      </w:r>
      <w:proofErr w:type="spellStart"/>
      <w:r w:rsidRPr="00602AE8">
        <w:rPr>
          <w:sz w:val="20"/>
          <w:szCs w:val="20"/>
        </w:rPr>
        <w:t>customer_name</w:t>
      </w:r>
      <w:proofErr w:type="spellEnd"/>
      <w:r w:rsidRPr="00602AE8">
        <w:rPr>
          <w:sz w:val="20"/>
          <w:szCs w:val="20"/>
        </w:rPr>
        <w:t xml:space="preserve"> </w:t>
      </w:r>
      <w:proofErr w:type="gramStart"/>
      <w:r w:rsidRPr="00602AE8">
        <w:rPr>
          <w:sz w:val="20"/>
          <w:szCs w:val="20"/>
        </w:rPr>
        <w:t>VARCHAR(</w:t>
      </w:r>
      <w:proofErr w:type="gramEnd"/>
      <w:r w:rsidRPr="00602AE8">
        <w:rPr>
          <w:sz w:val="20"/>
          <w:szCs w:val="20"/>
        </w:rPr>
        <w:t>100) NOT NULL</w:t>
      </w:r>
    </w:p>
    <w:p w14:paraId="3E59A835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);</w:t>
      </w:r>
    </w:p>
    <w:p w14:paraId="1096BF04" w14:textId="77777777" w:rsidR="00602AE8" w:rsidRPr="00602AE8" w:rsidRDefault="00602AE8" w:rsidP="00602AE8">
      <w:pPr>
        <w:rPr>
          <w:sz w:val="20"/>
          <w:szCs w:val="20"/>
        </w:rPr>
      </w:pPr>
    </w:p>
    <w:p w14:paraId="022AB40E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-- Create Orders table with foreign key referencing Customers</w:t>
      </w:r>
    </w:p>
    <w:p w14:paraId="3B4A2805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CREATE TABLE Orders (</w:t>
      </w:r>
    </w:p>
    <w:p w14:paraId="26EE24BB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 xml:space="preserve">    </w:t>
      </w:r>
      <w:proofErr w:type="spellStart"/>
      <w:r w:rsidRPr="00602AE8">
        <w:rPr>
          <w:sz w:val="20"/>
          <w:szCs w:val="20"/>
        </w:rPr>
        <w:t>order_id</w:t>
      </w:r>
      <w:proofErr w:type="spellEnd"/>
      <w:r w:rsidRPr="00602AE8">
        <w:rPr>
          <w:sz w:val="20"/>
          <w:szCs w:val="20"/>
        </w:rPr>
        <w:t xml:space="preserve"> INT PRIMARY KEY,</w:t>
      </w:r>
    </w:p>
    <w:p w14:paraId="1903ED68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 xml:space="preserve">    </w:t>
      </w:r>
      <w:proofErr w:type="spellStart"/>
      <w:r w:rsidRPr="00602AE8">
        <w:rPr>
          <w:sz w:val="20"/>
          <w:szCs w:val="20"/>
        </w:rPr>
        <w:t>order_date</w:t>
      </w:r>
      <w:proofErr w:type="spellEnd"/>
      <w:r w:rsidRPr="00602AE8">
        <w:rPr>
          <w:sz w:val="20"/>
          <w:szCs w:val="20"/>
        </w:rPr>
        <w:t xml:space="preserve"> DATE NOT NULL,</w:t>
      </w:r>
    </w:p>
    <w:p w14:paraId="46B76F98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 xml:space="preserve">    </w:t>
      </w:r>
      <w:proofErr w:type="spellStart"/>
      <w:r w:rsidRPr="00602AE8">
        <w:rPr>
          <w:sz w:val="20"/>
          <w:szCs w:val="20"/>
        </w:rPr>
        <w:t>customer_id</w:t>
      </w:r>
      <w:proofErr w:type="spellEnd"/>
      <w:r w:rsidRPr="00602AE8">
        <w:rPr>
          <w:sz w:val="20"/>
          <w:szCs w:val="20"/>
        </w:rPr>
        <w:t xml:space="preserve"> INT,</w:t>
      </w:r>
    </w:p>
    <w:p w14:paraId="0640F8A2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 xml:space="preserve">    FOREIGN KEY (</w:t>
      </w:r>
      <w:proofErr w:type="spellStart"/>
      <w:r w:rsidRPr="00602AE8">
        <w:rPr>
          <w:sz w:val="20"/>
          <w:szCs w:val="20"/>
        </w:rPr>
        <w:t>customer_id</w:t>
      </w:r>
      <w:proofErr w:type="spellEnd"/>
      <w:r w:rsidRPr="00602AE8">
        <w:rPr>
          <w:sz w:val="20"/>
          <w:szCs w:val="20"/>
        </w:rPr>
        <w:t>) REFERENCES Customers(</w:t>
      </w:r>
      <w:proofErr w:type="spellStart"/>
      <w:r w:rsidRPr="00602AE8">
        <w:rPr>
          <w:sz w:val="20"/>
          <w:szCs w:val="20"/>
        </w:rPr>
        <w:t>customer_id</w:t>
      </w:r>
      <w:proofErr w:type="spellEnd"/>
      <w:r w:rsidRPr="00602AE8">
        <w:rPr>
          <w:sz w:val="20"/>
          <w:szCs w:val="20"/>
        </w:rPr>
        <w:t>)</w:t>
      </w:r>
    </w:p>
    <w:p w14:paraId="058F0D3C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);</w:t>
      </w:r>
    </w:p>
    <w:p w14:paraId="5BFB7AFB" w14:textId="77777777" w:rsidR="00602AE8" w:rsidRPr="00602AE8" w:rsidRDefault="00602AE8" w:rsidP="00602AE8">
      <w:pPr>
        <w:rPr>
          <w:sz w:val="20"/>
          <w:szCs w:val="20"/>
        </w:rPr>
      </w:pPr>
    </w:p>
    <w:p w14:paraId="59A9D443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-- Insert into Customers</w:t>
      </w:r>
    </w:p>
    <w:p w14:paraId="6340E973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INSERT INTO Customers (</w:t>
      </w:r>
      <w:proofErr w:type="spellStart"/>
      <w:r w:rsidRPr="00602AE8">
        <w:rPr>
          <w:sz w:val="20"/>
          <w:szCs w:val="20"/>
        </w:rPr>
        <w:t>customer_id</w:t>
      </w:r>
      <w:proofErr w:type="spellEnd"/>
      <w:r w:rsidRPr="00602AE8">
        <w:rPr>
          <w:sz w:val="20"/>
          <w:szCs w:val="20"/>
        </w:rPr>
        <w:t xml:space="preserve">, </w:t>
      </w:r>
      <w:proofErr w:type="spellStart"/>
      <w:r w:rsidRPr="00602AE8">
        <w:rPr>
          <w:sz w:val="20"/>
          <w:szCs w:val="20"/>
        </w:rPr>
        <w:t>customer_name</w:t>
      </w:r>
      <w:proofErr w:type="spellEnd"/>
      <w:r w:rsidRPr="00602AE8">
        <w:rPr>
          <w:sz w:val="20"/>
          <w:szCs w:val="20"/>
        </w:rPr>
        <w:t>) VALUES</w:t>
      </w:r>
    </w:p>
    <w:p w14:paraId="4C48DC2F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(1, 'Alice'),</w:t>
      </w:r>
    </w:p>
    <w:p w14:paraId="2233D722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(2, 'Bob'),</w:t>
      </w:r>
    </w:p>
    <w:p w14:paraId="39D107F2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(3, 'Charlie'),</w:t>
      </w:r>
    </w:p>
    <w:p w14:paraId="232AAB87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(4, 'David');</w:t>
      </w:r>
    </w:p>
    <w:p w14:paraId="37032100" w14:textId="77777777" w:rsidR="00602AE8" w:rsidRPr="00602AE8" w:rsidRDefault="00602AE8" w:rsidP="00602AE8">
      <w:pPr>
        <w:rPr>
          <w:sz w:val="20"/>
          <w:szCs w:val="20"/>
        </w:rPr>
      </w:pPr>
    </w:p>
    <w:p w14:paraId="0E15D75E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-- Insert into Orders</w:t>
      </w:r>
    </w:p>
    <w:p w14:paraId="76F3E6DE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INSERT INTO Orders (</w:t>
      </w:r>
      <w:proofErr w:type="spellStart"/>
      <w:r w:rsidRPr="00602AE8">
        <w:rPr>
          <w:sz w:val="20"/>
          <w:szCs w:val="20"/>
        </w:rPr>
        <w:t>order_id</w:t>
      </w:r>
      <w:proofErr w:type="spellEnd"/>
      <w:r w:rsidRPr="00602AE8">
        <w:rPr>
          <w:sz w:val="20"/>
          <w:szCs w:val="20"/>
        </w:rPr>
        <w:t xml:space="preserve">, </w:t>
      </w:r>
      <w:proofErr w:type="spellStart"/>
      <w:r w:rsidRPr="00602AE8">
        <w:rPr>
          <w:sz w:val="20"/>
          <w:szCs w:val="20"/>
        </w:rPr>
        <w:t>order_date</w:t>
      </w:r>
      <w:proofErr w:type="spellEnd"/>
      <w:r w:rsidRPr="00602AE8">
        <w:rPr>
          <w:sz w:val="20"/>
          <w:szCs w:val="20"/>
        </w:rPr>
        <w:t xml:space="preserve">, </w:t>
      </w:r>
      <w:proofErr w:type="spellStart"/>
      <w:r w:rsidRPr="00602AE8">
        <w:rPr>
          <w:sz w:val="20"/>
          <w:szCs w:val="20"/>
        </w:rPr>
        <w:t>customer_id</w:t>
      </w:r>
      <w:proofErr w:type="spellEnd"/>
      <w:r w:rsidRPr="00602AE8">
        <w:rPr>
          <w:sz w:val="20"/>
          <w:szCs w:val="20"/>
        </w:rPr>
        <w:t>) VALUES</w:t>
      </w:r>
    </w:p>
    <w:p w14:paraId="05ECDBEC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(101, '2024-01-01', 1),</w:t>
      </w:r>
    </w:p>
    <w:p w14:paraId="6ABD9737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(102, '2024-01-02', 2),</w:t>
      </w:r>
    </w:p>
    <w:p w14:paraId="065F18D0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lastRenderedPageBreak/>
        <w:t>(103, '2024-01-03', 4);</w:t>
      </w:r>
    </w:p>
    <w:p w14:paraId="09479265" w14:textId="77777777" w:rsidR="00602AE8" w:rsidRPr="00602AE8" w:rsidRDefault="00602AE8" w:rsidP="00602AE8">
      <w:pPr>
        <w:rPr>
          <w:sz w:val="20"/>
          <w:szCs w:val="20"/>
        </w:rPr>
      </w:pPr>
    </w:p>
    <w:p w14:paraId="19C7F453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-- Show Customers table</w:t>
      </w:r>
    </w:p>
    <w:p w14:paraId="26F4E082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SELECT * FROM Customers;</w:t>
      </w:r>
    </w:p>
    <w:p w14:paraId="1B55923A" w14:textId="77777777" w:rsidR="00602AE8" w:rsidRPr="00602AE8" w:rsidRDefault="00602AE8" w:rsidP="00602AE8">
      <w:pPr>
        <w:rPr>
          <w:sz w:val="20"/>
          <w:szCs w:val="20"/>
        </w:rPr>
      </w:pPr>
    </w:p>
    <w:p w14:paraId="3CD77AFC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-- Show Orders table</w:t>
      </w:r>
    </w:p>
    <w:p w14:paraId="3195ED10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SELECT * FROM Orders;</w:t>
      </w:r>
    </w:p>
    <w:p w14:paraId="5FB45EA5" w14:textId="77777777" w:rsidR="00602AE8" w:rsidRPr="00602AE8" w:rsidRDefault="00602AE8" w:rsidP="00602AE8">
      <w:pPr>
        <w:rPr>
          <w:sz w:val="20"/>
          <w:szCs w:val="20"/>
        </w:rPr>
      </w:pPr>
    </w:p>
    <w:p w14:paraId="259FC5FF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-- INNER JOIN - Only matching customer &amp; order records</w:t>
      </w:r>
    </w:p>
    <w:p w14:paraId="7D7B8A3F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SELECT</w:t>
      </w:r>
    </w:p>
    <w:p w14:paraId="07737F16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 xml:space="preserve">    </w:t>
      </w:r>
      <w:proofErr w:type="spellStart"/>
      <w:r w:rsidRPr="00602AE8">
        <w:rPr>
          <w:sz w:val="20"/>
          <w:szCs w:val="20"/>
        </w:rPr>
        <w:t>c.customer_id</w:t>
      </w:r>
      <w:proofErr w:type="spellEnd"/>
      <w:r w:rsidRPr="00602AE8">
        <w:rPr>
          <w:sz w:val="20"/>
          <w:szCs w:val="20"/>
        </w:rPr>
        <w:t>,</w:t>
      </w:r>
    </w:p>
    <w:p w14:paraId="74DF2D8E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 xml:space="preserve">    </w:t>
      </w:r>
      <w:proofErr w:type="spellStart"/>
      <w:r w:rsidRPr="00602AE8">
        <w:rPr>
          <w:sz w:val="20"/>
          <w:szCs w:val="20"/>
        </w:rPr>
        <w:t>c.customer_name</w:t>
      </w:r>
      <w:proofErr w:type="spellEnd"/>
      <w:r w:rsidRPr="00602AE8">
        <w:rPr>
          <w:sz w:val="20"/>
          <w:szCs w:val="20"/>
        </w:rPr>
        <w:t>,</w:t>
      </w:r>
    </w:p>
    <w:p w14:paraId="30E39420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 xml:space="preserve">    </w:t>
      </w:r>
      <w:proofErr w:type="spellStart"/>
      <w:proofErr w:type="gramStart"/>
      <w:r w:rsidRPr="00602AE8">
        <w:rPr>
          <w:sz w:val="20"/>
          <w:szCs w:val="20"/>
        </w:rPr>
        <w:t>o.order</w:t>
      </w:r>
      <w:proofErr w:type="gramEnd"/>
      <w:r w:rsidRPr="00602AE8">
        <w:rPr>
          <w:sz w:val="20"/>
          <w:szCs w:val="20"/>
        </w:rPr>
        <w:t>_id</w:t>
      </w:r>
      <w:proofErr w:type="spellEnd"/>
      <w:r w:rsidRPr="00602AE8">
        <w:rPr>
          <w:sz w:val="20"/>
          <w:szCs w:val="20"/>
        </w:rPr>
        <w:t>,</w:t>
      </w:r>
    </w:p>
    <w:p w14:paraId="25B66D10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 xml:space="preserve">    </w:t>
      </w:r>
      <w:proofErr w:type="spellStart"/>
      <w:proofErr w:type="gramStart"/>
      <w:r w:rsidRPr="00602AE8">
        <w:rPr>
          <w:sz w:val="20"/>
          <w:szCs w:val="20"/>
        </w:rPr>
        <w:t>o.order</w:t>
      </w:r>
      <w:proofErr w:type="gramEnd"/>
      <w:r w:rsidRPr="00602AE8">
        <w:rPr>
          <w:sz w:val="20"/>
          <w:szCs w:val="20"/>
        </w:rPr>
        <w:t>_date</w:t>
      </w:r>
      <w:proofErr w:type="spellEnd"/>
    </w:p>
    <w:p w14:paraId="6282C5B1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FROM</w:t>
      </w:r>
    </w:p>
    <w:p w14:paraId="4DE7110F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 xml:space="preserve">    Customers c</w:t>
      </w:r>
    </w:p>
    <w:p w14:paraId="34864CA8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INNER JOIN</w:t>
      </w:r>
    </w:p>
    <w:p w14:paraId="1F37AB90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 xml:space="preserve">    Orders o</w:t>
      </w:r>
    </w:p>
    <w:p w14:paraId="35BD87AF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ON</w:t>
      </w:r>
    </w:p>
    <w:p w14:paraId="430B0C48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 xml:space="preserve">    </w:t>
      </w:r>
      <w:proofErr w:type="spellStart"/>
      <w:r w:rsidRPr="00602AE8">
        <w:rPr>
          <w:sz w:val="20"/>
          <w:szCs w:val="20"/>
        </w:rPr>
        <w:t>c.customer_id</w:t>
      </w:r>
      <w:proofErr w:type="spellEnd"/>
      <w:r w:rsidRPr="00602AE8">
        <w:rPr>
          <w:sz w:val="20"/>
          <w:szCs w:val="20"/>
        </w:rPr>
        <w:t xml:space="preserve"> = </w:t>
      </w:r>
      <w:proofErr w:type="spellStart"/>
      <w:proofErr w:type="gramStart"/>
      <w:r w:rsidRPr="00602AE8">
        <w:rPr>
          <w:sz w:val="20"/>
          <w:szCs w:val="20"/>
        </w:rPr>
        <w:t>o.customer</w:t>
      </w:r>
      <w:proofErr w:type="gramEnd"/>
      <w:r w:rsidRPr="00602AE8">
        <w:rPr>
          <w:sz w:val="20"/>
          <w:szCs w:val="20"/>
        </w:rPr>
        <w:t>_id</w:t>
      </w:r>
      <w:proofErr w:type="spellEnd"/>
      <w:r w:rsidRPr="00602AE8">
        <w:rPr>
          <w:sz w:val="20"/>
          <w:szCs w:val="20"/>
        </w:rPr>
        <w:t>;</w:t>
      </w:r>
    </w:p>
    <w:p w14:paraId="19E2F97B" w14:textId="77777777" w:rsidR="00602AE8" w:rsidRPr="00602AE8" w:rsidRDefault="00602AE8" w:rsidP="00602AE8">
      <w:pPr>
        <w:rPr>
          <w:sz w:val="20"/>
          <w:szCs w:val="20"/>
        </w:rPr>
      </w:pPr>
    </w:p>
    <w:p w14:paraId="33899690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-- LEFT JOIN - All Customers with their Orders (if any)</w:t>
      </w:r>
    </w:p>
    <w:p w14:paraId="4061D29A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SELECT</w:t>
      </w:r>
    </w:p>
    <w:p w14:paraId="03D931F2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 xml:space="preserve">    </w:t>
      </w:r>
      <w:proofErr w:type="spellStart"/>
      <w:r w:rsidRPr="00602AE8">
        <w:rPr>
          <w:sz w:val="20"/>
          <w:szCs w:val="20"/>
        </w:rPr>
        <w:t>c.customer_id</w:t>
      </w:r>
      <w:proofErr w:type="spellEnd"/>
      <w:r w:rsidRPr="00602AE8">
        <w:rPr>
          <w:sz w:val="20"/>
          <w:szCs w:val="20"/>
        </w:rPr>
        <w:t>,</w:t>
      </w:r>
    </w:p>
    <w:p w14:paraId="3E5DB5C7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 xml:space="preserve">    </w:t>
      </w:r>
      <w:proofErr w:type="spellStart"/>
      <w:r w:rsidRPr="00602AE8">
        <w:rPr>
          <w:sz w:val="20"/>
          <w:szCs w:val="20"/>
        </w:rPr>
        <w:t>c.customer_name</w:t>
      </w:r>
      <w:proofErr w:type="spellEnd"/>
      <w:r w:rsidRPr="00602AE8">
        <w:rPr>
          <w:sz w:val="20"/>
          <w:szCs w:val="20"/>
        </w:rPr>
        <w:t>,</w:t>
      </w:r>
    </w:p>
    <w:p w14:paraId="2C137B38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 xml:space="preserve">    </w:t>
      </w:r>
      <w:proofErr w:type="spellStart"/>
      <w:proofErr w:type="gramStart"/>
      <w:r w:rsidRPr="00602AE8">
        <w:rPr>
          <w:sz w:val="20"/>
          <w:szCs w:val="20"/>
        </w:rPr>
        <w:t>o.order</w:t>
      </w:r>
      <w:proofErr w:type="gramEnd"/>
      <w:r w:rsidRPr="00602AE8">
        <w:rPr>
          <w:sz w:val="20"/>
          <w:szCs w:val="20"/>
        </w:rPr>
        <w:t>_id</w:t>
      </w:r>
      <w:proofErr w:type="spellEnd"/>
      <w:r w:rsidRPr="00602AE8">
        <w:rPr>
          <w:sz w:val="20"/>
          <w:szCs w:val="20"/>
        </w:rPr>
        <w:t>,</w:t>
      </w:r>
    </w:p>
    <w:p w14:paraId="026AEAB7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 xml:space="preserve">    </w:t>
      </w:r>
      <w:proofErr w:type="spellStart"/>
      <w:proofErr w:type="gramStart"/>
      <w:r w:rsidRPr="00602AE8">
        <w:rPr>
          <w:sz w:val="20"/>
          <w:szCs w:val="20"/>
        </w:rPr>
        <w:t>o.order</w:t>
      </w:r>
      <w:proofErr w:type="gramEnd"/>
      <w:r w:rsidRPr="00602AE8">
        <w:rPr>
          <w:sz w:val="20"/>
          <w:szCs w:val="20"/>
        </w:rPr>
        <w:t>_date</w:t>
      </w:r>
      <w:proofErr w:type="spellEnd"/>
    </w:p>
    <w:p w14:paraId="5ABB1A03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FROM</w:t>
      </w:r>
    </w:p>
    <w:p w14:paraId="56E1D363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 xml:space="preserve">    Customers c</w:t>
      </w:r>
    </w:p>
    <w:p w14:paraId="307755D5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LEFT JOIN</w:t>
      </w:r>
    </w:p>
    <w:p w14:paraId="6D249030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 xml:space="preserve">    Orders o</w:t>
      </w:r>
    </w:p>
    <w:p w14:paraId="2EBC6A0A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ON</w:t>
      </w:r>
    </w:p>
    <w:p w14:paraId="0D3CCAFE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 xml:space="preserve">    </w:t>
      </w:r>
      <w:proofErr w:type="spellStart"/>
      <w:r w:rsidRPr="00602AE8">
        <w:rPr>
          <w:sz w:val="20"/>
          <w:szCs w:val="20"/>
        </w:rPr>
        <w:t>c.customer_id</w:t>
      </w:r>
      <w:proofErr w:type="spellEnd"/>
      <w:r w:rsidRPr="00602AE8">
        <w:rPr>
          <w:sz w:val="20"/>
          <w:szCs w:val="20"/>
        </w:rPr>
        <w:t xml:space="preserve"> = </w:t>
      </w:r>
      <w:proofErr w:type="spellStart"/>
      <w:proofErr w:type="gramStart"/>
      <w:r w:rsidRPr="00602AE8">
        <w:rPr>
          <w:sz w:val="20"/>
          <w:szCs w:val="20"/>
        </w:rPr>
        <w:t>o.customer</w:t>
      </w:r>
      <w:proofErr w:type="gramEnd"/>
      <w:r w:rsidRPr="00602AE8">
        <w:rPr>
          <w:sz w:val="20"/>
          <w:szCs w:val="20"/>
        </w:rPr>
        <w:t>_id</w:t>
      </w:r>
      <w:proofErr w:type="spellEnd"/>
      <w:r w:rsidRPr="00602AE8">
        <w:rPr>
          <w:sz w:val="20"/>
          <w:szCs w:val="20"/>
        </w:rPr>
        <w:t>;</w:t>
      </w:r>
    </w:p>
    <w:p w14:paraId="70441F14" w14:textId="77777777" w:rsidR="00602AE8" w:rsidRPr="00602AE8" w:rsidRDefault="00602AE8" w:rsidP="00602AE8">
      <w:pPr>
        <w:rPr>
          <w:sz w:val="20"/>
          <w:szCs w:val="20"/>
        </w:rPr>
      </w:pPr>
    </w:p>
    <w:p w14:paraId="006933F0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-- RIGHT JOIN - All Orders with Customer details (if any)</w:t>
      </w:r>
    </w:p>
    <w:p w14:paraId="5EFA206E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SELECT</w:t>
      </w:r>
    </w:p>
    <w:p w14:paraId="3CBAF62D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 xml:space="preserve">    </w:t>
      </w:r>
      <w:proofErr w:type="spellStart"/>
      <w:r w:rsidRPr="00602AE8">
        <w:rPr>
          <w:sz w:val="20"/>
          <w:szCs w:val="20"/>
        </w:rPr>
        <w:t>c.customer_id</w:t>
      </w:r>
      <w:proofErr w:type="spellEnd"/>
      <w:r w:rsidRPr="00602AE8">
        <w:rPr>
          <w:sz w:val="20"/>
          <w:szCs w:val="20"/>
        </w:rPr>
        <w:t>,</w:t>
      </w:r>
    </w:p>
    <w:p w14:paraId="6B82F8E2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 xml:space="preserve">    </w:t>
      </w:r>
      <w:proofErr w:type="spellStart"/>
      <w:r w:rsidRPr="00602AE8">
        <w:rPr>
          <w:sz w:val="20"/>
          <w:szCs w:val="20"/>
        </w:rPr>
        <w:t>c.customer_name</w:t>
      </w:r>
      <w:proofErr w:type="spellEnd"/>
      <w:r w:rsidRPr="00602AE8">
        <w:rPr>
          <w:sz w:val="20"/>
          <w:szCs w:val="20"/>
        </w:rPr>
        <w:t>,</w:t>
      </w:r>
    </w:p>
    <w:p w14:paraId="1A92DC75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 xml:space="preserve">    </w:t>
      </w:r>
      <w:proofErr w:type="spellStart"/>
      <w:proofErr w:type="gramStart"/>
      <w:r w:rsidRPr="00602AE8">
        <w:rPr>
          <w:sz w:val="20"/>
          <w:szCs w:val="20"/>
        </w:rPr>
        <w:t>o.order</w:t>
      </w:r>
      <w:proofErr w:type="gramEnd"/>
      <w:r w:rsidRPr="00602AE8">
        <w:rPr>
          <w:sz w:val="20"/>
          <w:szCs w:val="20"/>
        </w:rPr>
        <w:t>_id</w:t>
      </w:r>
      <w:proofErr w:type="spellEnd"/>
      <w:r w:rsidRPr="00602AE8">
        <w:rPr>
          <w:sz w:val="20"/>
          <w:szCs w:val="20"/>
        </w:rPr>
        <w:t>,</w:t>
      </w:r>
    </w:p>
    <w:p w14:paraId="0F202CC7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 xml:space="preserve">    </w:t>
      </w:r>
      <w:proofErr w:type="spellStart"/>
      <w:proofErr w:type="gramStart"/>
      <w:r w:rsidRPr="00602AE8">
        <w:rPr>
          <w:sz w:val="20"/>
          <w:szCs w:val="20"/>
        </w:rPr>
        <w:t>o.order</w:t>
      </w:r>
      <w:proofErr w:type="gramEnd"/>
      <w:r w:rsidRPr="00602AE8">
        <w:rPr>
          <w:sz w:val="20"/>
          <w:szCs w:val="20"/>
        </w:rPr>
        <w:t>_date</w:t>
      </w:r>
      <w:proofErr w:type="spellEnd"/>
    </w:p>
    <w:p w14:paraId="60629194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FROM</w:t>
      </w:r>
    </w:p>
    <w:p w14:paraId="4077B8F3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 xml:space="preserve">    Customers c</w:t>
      </w:r>
    </w:p>
    <w:p w14:paraId="4BFF287B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RIGHT JOIN</w:t>
      </w:r>
    </w:p>
    <w:p w14:paraId="16C0C73C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 xml:space="preserve">    Orders o</w:t>
      </w:r>
    </w:p>
    <w:p w14:paraId="7CA80662" w14:textId="77777777" w:rsidR="00602AE8" w:rsidRP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>ON</w:t>
      </w:r>
    </w:p>
    <w:p w14:paraId="01CA7C66" w14:textId="5509E9A4" w:rsidR="00602AE8" w:rsidRDefault="00602AE8" w:rsidP="00602AE8">
      <w:pPr>
        <w:rPr>
          <w:sz w:val="20"/>
          <w:szCs w:val="20"/>
        </w:rPr>
      </w:pPr>
      <w:r w:rsidRPr="00602AE8">
        <w:rPr>
          <w:sz w:val="20"/>
          <w:szCs w:val="20"/>
        </w:rPr>
        <w:t xml:space="preserve">    </w:t>
      </w:r>
      <w:proofErr w:type="spellStart"/>
      <w:r w:rsidRPr="00602AE8">
        <w:rPr>
          <w:sz w:val="20"/>
          <w:szCs w:val="20"/>
        </w:rPr>
        <w:t>c.customer_id</w:t>
      </w:r>
      <w:proofErr w:type="spellEnd"/>
      <w:r w:rsidRPr="00602AE8">
        <w:rPr>
          <w:sz w:val="20"/>
          <w:szCs w:val="20"/>
        </w:rPr>
        <w:t xml:space="preserve"> = </w:t>
      </w:r>
      <w:proofErr w:type="spellStart"/>
      <w:proofErr w:type="gramStart"/>
      <w:r w:rsidRPr="00602AE8">
        <w:rPr>
          <w:sz w:val="20"/>
          <w:szCs w:val="20"/>
        </w:rPr>
        <w:t>o.customer</w:t>
      </w:r>
      <w:proofErr w:type="gramEnd"/>
      <w:r w:rsidRPr="00602AE8">
        <w:rPr>
          <w:sz w:val="20"/>
          <w:szCs w:val="20"/>
        </w:rPr>
        <w:t>_id</w:t>
      </w:r>
      <w:proofErr w:type="spellEnd"/>
      <w:r w:rsidRPr="00602AE8">
        <w:rPr>
          <w:sz w:val="20"/>
          <w:szCs w:val="20"/>
        </w:rPr>
        <w:t>;</w:t>
      </w:r>
    </w:p>
    <w:p w14:paraId="10F18276" w14:textId="77777777" w:rsidR="00602AE8" w:rsidRDefault="00602AE8" w:rsidP="00602AE8">
      <w:pPr>
        <w:rPr>
          <w:sz w:val="20"/>
          <w:szCs w:val="20"/>
        </w:rPr>
      </w:pPr>
    </w:p>
    <w:p w14:paraId="0F825691" w14:textId="4159AEB6" w:rsidR="00602AE8" w:rsidRDefault="00602AE8" w:rsidP="00602AE8">
      <w:pPr>
        <w:rPr>
          <w:b/>
          <w:bCs/>
          <w:sz w:val="32"/>
          <w:szCs w:val="32"/>
          <w:u w:val="single"/>
        </w:rPr>
      </w:pPr>
      <w:proofErr w:type="gramStart"/>
      <w:r w:rsidRPr="00602AE8">
        <w:rPr>
          <w:b/>
          <w:bCs/>
          <w:sz w:val="32"/>
          <w:szCs w:val="32"/>
          <w:u w:val="single"/>
        </w:rPr>
        <w:t>output :</w:t>
      </w:r>
      <w:proofErr w:type="gramEnd"/>
    </w:p>
    <w:p w14:paraId="681D9238" w14:textId="1CE3EF06" w:rsidR="00602AE8" w:rsidRPr="00602AE8" w:rsidRDefault="00602AE8" w:rsidP="00602AE8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F556A68" wp14:editId="6DB829FF">
            <wp:extent cx="6004560" cy="4114800"/>
            <wp:effectExtent l="0" t="0" r="0" b="0"/>
            <wp:docPr id="209864059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40593" name="Picture 209864059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7EBB" w14:textId="77777777" w:rsidR="00602AE8" w:rsidRPr="005C5336" w:rsidRDefault="00602AE8" w:rsidP="005C5336">
      <w:pPr>
        <w:tabs>
          <w:tab w:val="left" w:pos="2520"/>
        </w:tabs>
        <w:rPr>
          <w:rFonts w:cstheme="minorHAnsi"/>
          <w:b/>
          <w:bCs/>
          <w:sz w:val="32"/>
          <w:szCs w:val="32"/>
          <w:u w:val="single"/>
        </w:rPr>
      </w:pPr>
    </w:p>
    <w:sectPr w:rsidR="00602AE8" w:rsidRPr="005C5336">
      <w:foot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CD6A7E" w14:textId="77777777" w:rsidR="0005669A" w:rsidRDefault="0005669A" w:rsidP="0005669A">
      <w:pPr>
        <w:spacing w:after="0" w:line="240" w:lineRule="auto"/>
      </w:pPr>
      <w:r>
        <w:separator/>
      </w:r>
    </w:p>
  </w:endnote>
  <w:endnote w:type="continuationSeparator" w:id="0">
    <w:p w14:paraId="59649148" w14:textId="77777777" w:rsidR="0005669A" w:rsidRDefault="0005669A" w:rsidP="0005669A">
      <w:pPr>
        <w:spacing w:after="0" w:line="240" w:lineRule="auto"/>
      </w:pPr>
      <w:r>
        <w:continuationSeparator/>
      </w:r>
    </w:p>
  </w:endnote>
  <w:endnote w:type="continuationNotice" w:id="1">
    <w:p w14:paraId="7D75AC92" w14:textId="77777777" w:rsidR="00F06012" w:rsidRDefault="00F0601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Theme="majorHAnsi" w:eastAsiaTheme="majorEastAsia" w:hAnsiTheme="majorHAnsi" w:cstheme="majorBidi"/>
        <w:sz w:val="28"/>
        <w:szCs w:val="28"/>
      </w:rPr>
      <w:id w:val="152104573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458DE8" w14:textId="5EACFC38" w:rsidR="008F46AB" w:rsidRDefault="008F46AB">
        <w:pPr>
          <w:pStyle w:val="Footer"/>
          <w:jc w:val="right"/>
          <w:rPr>
            <w:rFonts w:asciiTheme="majorHAnsi" w:eastAsiaTheme="majorEastAsia" w:hAnsiTheme="majorHAnsi" w:cstheme="majorBidi"/>
            <w:sz w:val="28"/>
            <w:szCs w:val="28"/>
          </w:rPr>
        </w:pP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pg. </w:t>
        </w:r>
        <w:r>
          <w:rPr>
            <w:rFonts w:eastAsiaTheme="minorEastAsia" w:cs="Times New Roman"/>
          </w:rPr>
          <w:fldChar w:fldCharType="begin"/>
        </w:r>
        <w:r>
          <w:instrText xml:space="preserve"> PAGE    \* MERGEFORMAT </w:instrText>
        </w:r>
        <w:r>
          <w:rPr>
            <w:rFonts w:eastAsiaTheme="minorEastAsia" w:cs="Times New Roman"/>
          </w:rPr>
          <w:fldChar w:fldCharType="separate"/>
        </w: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w:t>2</w:t>
        </w: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w:fldChar w:fldCharType="end"/>
        </w:r>
      </w:p>
    </w:sdtContent>
  </w:sdt>
  <w:p w14:paraId="0BB31A22" w14:textId="77777777" w:rsidR="00084075" w:rsidRDefault="0008407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CEA165" w14:textId="77777777" w:rsidR="0005669A" w:rsidRDefault="0005669A" w:rsidP="0005669A">
      <w:pPr>
        <w:spacing w:after="0" w:line="240" w:lineRule="auto"/>
      </w:pPr>
      <w:r>
        <w:separator/>
      </w:r>
    </w:p>
  </w:footnote>
  <w:footnote w:type="continuationSeparator" w:id="0">
    <w:p w14:paraId="5BA43BEC" w14:textId="77777777" w:rsidR="0005669A" w:rsidRDefault="0005669A" w:rsidP="0005669A">
      <w:pPr>
        <w:spacing w:after="0" w:line="240" w:lineRule="auto"/>
      </w:pPr>
      <w:r>
        <w:continuationSeparator/>
      </w:r>
    </w:p>
  </w:footnote>
  <w:footnote w:type="continuationNotice" w:id="1">
    <w:p w14:paraId="00C8BFAB" w14:textId="77777777" w:rsidR="00F06012" w:rsidRDefault="00F0601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06D03"/>
    <w:multiLevelType w:val="hybridMultilevel"/>
    <w:tmpl w:val="98B24E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F252C9"/>
    <w:multiLevelType w:val="hybridMultilevel"/>
    <w:tmpl w:val="BFD872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655B7D"/>
    <w:multiLevelType w:val="hybridMultilevel"/>
    <w:tmpl w:val="DD3A7A8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553424"/>
    <w:multiLevelType w:val="hybridMultilevel"/>
    <w:tmpl w:val="0BB0BD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E14077"/>
    <w:multiLevelType w:val="hybridMultilevel"/>
    <w:tmpl w:val="293E99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6C441F"/>
    <w:multiLevelType w:val="hybridMultilevel"/>
    <w:tmpl w:val="29F87C48"/>
    <w:lvl w:ilvl="0" w:tplc="4009000F">
      <w:start w:val="2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C56727"/>
    <w:multiLevelType w:val="hybridMultilevel"/>
    <w:tmpl w:val="1C100448"/>
    <w:lvl w:ilvl="0" w:tplc="526C4D7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BA743FE"/>
    <w:multiLevelType w:val="hybridMultilevel"/>
    <w:tmpl w:val="41D2A4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0920729">
    <w:abstractNumId w:val="7"/>
  </w:num>
  <w:num w:numId="2" w16cid:durableId="910384987">
    <w:abstractNumId w:val="7"/>
  </w:num>
  <w:num w:numId="3" w16cid:durableId="847519386">
    <w:abstractNumId w:val="3"/>
  </w:num>
  <w:num w:numId="4" w16cid:durableId="1798638598">
    <w:abstractNumId w:val="4"/>
  </w:num>
  <w:num w:numId="5" w16cid:durableId="1451782048">
    <w:abstractNumId w:val="4"/>
  </w:num>
  <w:num w:numId="6" w16cid:durableId="659389707">
    <w:abstractNumId w:val="0"/>
  </w:num>
  <w:num w:numId="7" w16cid:durableId="71659750">
    <w:abstractNumId w:val="1"/>
  </w:num>
  <w:num w:numId="8" w16cid:durableId="62901969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53424808">
    <w:abstractNumId w:val="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300380918">
    <w:abstractNumId w:val="6"/>
  </w:num>
  <w:num w:numId="11" w16cid:durableId="364331495">
    <w:abstractNumId w:val="0"/>
  </w:num>
  <w:num w:numId="12" w16cid:durableId="2005233675">
    <w:abstractNumId w:val="2"/>
  </w:num>
  <w:num w:numId="13" w16cid:durableId="826868718">
    <w:abstractNumId w:val="1"/>
  </w:num>
  <w:num w:numId="14" w16cid:durableId="126330025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CA5"/>
    <w:rsid w:val="000012C5"/>
    <w:rsid w:val="000365FD"/>
    <w:rsid w:val="0005669A"/>
    <w:rsid w:val="00066326"/>
    <w:rsid w:val="00084075"/>
    <w:rsid w:val="000A190E"/>
    <w:rsid w:val="000A1B6B"/>
    <w:rsid w:val="000B598F"/>
    <w:rsid w:val="000F7474"/>
    <w:rsid w:val="00103DF8"/>
    <w:rsid w:val="00114697"/>
    <w:rsid w:val="00132567"/>
    <w:rsid w:val="001437E3"/>
    <w:rsid w:val="001A3673"/>
    <w:rsid w:val="001C1451"/>
    <w:rsid w:val="001E31D2"/>
    <w:rsid w:val="001E7F9E"/>
    <w:rsid w:val="001F12CA"/>
    <w:rsid w:val="001F2922"/>
    <w:rsid w:val="002239F7"/>
    <w:rsid w:val="002315E5"/>
    <w:rsid w:val="00235EC8"/>
    <w:rsid w:val="002434FE"/>
    <w:rsid w:val="0025132D"/>
    <w:rsid w:val="002A3AD4"/>
    <w:rsid w:val="002A6556"/>
    <w:rsid w:val="002B1A45"/>
    <w:rsid w:val="002C634A"/>
    <w:rsid w:val="002F3306"/>
    <w:rsid w:val="00334E3F"/>
    <w:rsid w:val="003425A3"/>
    <w:rsid w:val="00390702"/>
    <w:rsid w:val="00396AA5"/>
    <w:rsid w:val="003E0283"/>
    <w:rsid w:val="003E0C9F"/>
    <w:rsid w:val="003E5D52"/>
    <w:rsid w:val="00427C4C"/>
    <w:rsid w:val="004673B9"/>
    <w:rsid w:val="00486F73"/>
    <w:rsid w:val="004C5EB3"/>
    <w:rsid w:val="004D7264"/>
    <w:rsid w:val="004F3A11"/>
    <w:rsid w:val="0052683C"/>
    <w:rsid w:val="00577F40"/>
    <w:rsid w:val="005A2FC3"/>
    <w:rsid w:val="005B3C58"/>
    <w:rsid w:val="005C5336"/>
    <w:rsid w:val="005D1AFC"/>
    <w:rsid w:val="005E32A2"/>
    <w:rsid w:val="005E600F"/>
    <w:rsid w:val="005E76E8"/>
    <w:rsid w:val="00600E3B"/>
    <w:rsid w:val="00602AE8"/>
    <w:rsid w:val="00625EB9"/>
    <w:rsid w:val="00650005"/>
    <w:rsid w:val="0066243E"/>
    <w:rsid w:val="00673CA4"/>
    <w:rsid w:val="006A11AB"/>
    <w:rsid w:val="006A181C"/>
    <w:rsid w:val="00704E58"/>
    <w:rsid w:val="00715ADC"/>
    <w:rsid w:val="007206CF"/>
    <w:rsid w:val="00720E11"/>
    <w:rsid w:val="007260CD"/>
    <w:rsid w:val="00744F44"/>
    <w:rsid w:val="007B6C18"/>
    <w:rsid w:val="007C321A"/>
    <w:rsid w:val="007D26A2"/>
    <w:rsid w:val="007D2F2D"/>
    <w:rsid w:val="007F603D"/>
    <w:rsid w:val="00800E2B"/>
    <w:rsid w:val="00810A61"/>
    <w:rsid w:val="00812C41"/>
    <w:rsid w:val="00813CA5"/>
    <w:rsid w:val="008262D7"/>
    <w:rsid w:val="00844D22"/>
    <w:rsid w:val="0085249E"/>
    <w:rsid w:val="00860D97"/>
    <w:rsid w:val="00896E0B"/>
    <w:rsid w:val="008A3E48"/>
    <w:rsid w:val="008B3162"/>
    <w:rsid w:val="008B5BB8"/>
    <w:rsid w:val="008F46AB"/>
    <w:rsid w:val="008F56AD"/>
    <w:rsid w:val="0091559A"/>
    <w:rsid w:val="00964EAA"/>
    <w:rsid w:val="009966C1"/>
    <w:rsid w:val="009A1E27"/>
    <w:rsid w:val="009B1253"/>
    <w:rsid w:val="00A23D69"/>
    <w:rsid w:val="00A250D0"/>
    <w:rsid w:val="00A30C18"/>
    <w:rsid w:val="00A32460"/>
    <w:rsid w:val="00A97E11"/>
    <w:rsid w:val="00AF1BE1"/>
    <w:rsid w:val="00AF5FCB"/>
    <w:rsid w:val="00B31D6C"/>
    <w:rsid w:val="00B3395B"/>
    <w:rsid w:val="00B700FD"/>
    <w:rsid w:val="00B769A9"/>
    <w:rsid w:val="00B87DA6"/>
    <w:rsid w:val="00B9239C"/>
    <w:rsid w:val="00BA2652"/>
    <w:rsid w:val="00BC2111"/>
    <w:rsid w:val="00BC2AEC"/>
    <w:rsid w:val="00C0624B"/>
    <w:rsid w:val="00C52152"/>
    <w:rsid w:val="00C54226"/>
    <w:rsid w:val="00C92CC1"/>
    <w:rsid w:val="00CA6AF5"/>
    <w:rsid w:val="00CB7A2D"/>
    <w:rsid w:val="00CC55E1"/>
    <w:rsid w:val="00CC5CDA"/>
    <w:rsid w:val="00CC6051"/>
    <w:rsid w:val="00D65091"/>
    <w:rsid w:val="00D75E0A"/>
    <w:rsid w:val="00D856D2"/>
    <w:rsid w:val="00D9136E"/>
    <w:rsid w:val="00D915A8"/>
    <w:rsid w:val="00D93000"/>
    <w:rsid w:val="00DF2B6B"/>
    <w:rsid w:val="00E336AC"/>
    <w:rsid w:val="00E51DE8"/>
    <w:rsid w:val="00E705FC"/>
    <w:rsid w:val="00E7736D"/>
    <w:rsid w:val="00E85C5F"/>
    <w:rsid w:val="00E936F7"/>
    <w:rsid w:val="00EB6B22"/>
    <w:rsid w:val="00ED3621"/>
    <w:rsid w:val="00EE1DF4"/>
    <w:rsid w:val="00EF5F1B"/>
    <w:rsid w:val="00F035DF"/>
    <w:rsid w:val="00F06012"/>
    <w:rsid w:val="00F36989"/>
    <w:rsid w:val="00F40990"/>
    <w:rsid w:val="00F44DC7"/>
    <w:rsid w:val="00F47231"/>
    <w:rsid w:val="00F71972"/>
    <w:rsid w:val="00F720C9"/>
    <w:rsid w:val="00F75362"/>
    <w:rsid w:val="00F81DDB"/>
    <w:rsid w:val="00F963C3"/>
    <w:rsid w:val="00F9679A"/>
    <w:rsid w:val="00FD287C"/>
    <w:rsid w:val="00FE0C46"/>
    <w:rsid w:val="00FE59E8"/>
    <w:rsid w:val="00FF7A98"/>
    <w:rsid w:val="00FF7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DB274D6"/>
  <w15:chartTrackingRefBased/>
  <w15:docId w15:val="{D4DF3E44-4DBA-48BD-AF41-AF69782EE3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3CA5"/>
  </w:style>
  <w:style w:type="paragraph" w:styleId="Heading1">
    <w:name w:val="heading 1"/>
    <w:basedOn w:val="Normal"/>
    <w:next w:val="Normal"/>
    <w:link w:val="Heading1Char"/>
    <w:uiPriority w:val="9"/>
    <w:qFormat/>
    <w:rsid w:val="00813C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3C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3CA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3C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3CA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3C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3C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3C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3C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3CA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3C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3CA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3CA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3CA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3CA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3CA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3CA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3CA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3C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3C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3C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3C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3C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3CA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3CA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3CA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3CA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3CA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3CA5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566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669A"/>
  </w:style>
  <w:style w:type="paragraph" w:styleId="Footer">
    <w:name w:val="footer"/>
    <w:basedOn w:val="Normal"/>
    <w:link w:val="FooterChar"/>
    <w:uiPriority w:val="99"/>
    <w:unhideWhenUsed/>
    <w:rsid w:val="000566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66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8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2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8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1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9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9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8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7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9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3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2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8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4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4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0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0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0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2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59B344-C432-4C3E-8690-CF78FABF63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350</TotalTime>
  <Pages>32</Pages>
  <Words>2511</Words>
  <Characters>14315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GITE</dc:creator>
  <cp:keywords/>
  <dc:description/>
  <cp:lastModifiedBy>SAI GITE</cp:lastModifiedBy>
  <cp:revision>130</cp:revision>
  <dcterms:created xsi:type="dcterms:W3CDTF">2025-04-05T18:22:00Z</dcterms:created>
  <dcterms:modified xsi:type="dcterms:W3CDTF">2025-04-09T22:08:00Z</dcterms:modified>
</cp:coreProperties>
</file>